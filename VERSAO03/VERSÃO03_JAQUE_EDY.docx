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E1BFFC" w14:textId="77777777" w:rsidR="0078703E" w:rsidRDefault="00000000">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2F8F0F5F" w14:textId="77777777" w:rsidR="0078703E" w:rsidRDefault="00000000">
      <w:pPr>
        <w:pStyle w:val="Cabealho"/>
        <w:jc w:val="center"/>
        <w:rPr>
          <w:rFonts w:ascii="Arial" w:hAnsi="Arial" w:cs="Arial"/>
          <w:b/>
          <w:bCs/>
          <w:color w:val="262626" w:themeColor="text1" w:themeTint="D9"/>
          <w:sz w:val="24"/>
          <w:szCs w:val="24"/>
          <w:lang w:val="pt-BR"/>
        </w:rPr>
      </w:pPr>
      <w:hyperlink r:id="rId9" w:history="1">
        <w:r>
          <w:rPr>
            <w:rStyle w:val="Hyperlink"/>
            <w:rFonts w:ascii="Arial" w:hAnsi="Arial" w:cs="Arial"/>
            <w:b/>
            <w:bCs/>
            <w:color w:val="262626" w:themeColor="text1" w:themeTint="D9"/>
            <w:sz w:val="24"/>
            <w:szCs w:val="24"/>
            <w:u w:val="none"/>
            <w:bdr w:val="single" w:sz="2" w:space="0" w:color="E5E7EB"/>
            <w:shd w:val="clear" w:color="auto" w:fill="FFFFFF"/>
            <w:lang w:val="pt-BR"/>
          </w:rPr>
          <w:t xml:space="preserve">CARMELO PERRONE C E PE EF M </w:t>
        </w:r>
        <w:proofErr w:type="spellStart"/>
        <w:r>
          <w:rPr>
            <w:rStyle w:val="Hyperlink"/>
            <w:rFonts w:ascii="Arial" w:hAnsi="Arial" w:cs="Arial"/>
            <w:b/>
            <w:bCs/>
            <w:color w:val="262626" w:themeColor="text1" w:themeTint="D9"/>
            <w:sz w:val="24"/>
            <w:szCs w:val="24"/>
            <w:u w:val="none"/>
            <w:bdr w:val="single" w:sz="2" w:space="0" w:color="E5E7EB"/>
            <w:shd w:val="clear" w:color="auto" w:fill="FFFFFF"/>
            <w:lang w:val="pt-BR"/>
          </w:rPr>
          <w:t>PROFIS</w:t>
        </w:r>
        <w:proofErr w:type="spellEnd"/>
      </w:hyperlink>
    </w:p>
    <w:p w14:paraId="1E4D8DC6" w14:textId="77777777" w:rsidR="0078703E" w:rsidRDefault="00000000">
      <w:pPr>
        <w:tabs>
          <w:tab w:val="center" w:pos="4536"/>
          <w:tab w:val="left" w:pos="6780"/>
        </w:tabs>
        <w:spacing w:line="300" w:lineRule="auto"/>
        <w:ind w:firstLine="0"/>
        <w:jc w:val="center"/>
        <w:rPr>
          <w:color w:val="000000"/>
        </w:rPr>
      </w:pPr>
      <w:r>
        <w:rPr>
          <w:b/>
          <w:color w:val="000000"/>
          <w:sz w:val="22"/>
          <w:szCs w:val="22"/>
        </w:rPr>
        <w:t>CURSO TÉCNICO EM INFORMÁTICA</w:t>
      </w:r>
    </w:p>
    <w:p w14:paraId="2044ABBD" w14:textId="77777777" w:rsidR="0078703E" w:rsidRDefault="0078703E">
      <w:pPr>
        <w:jc w:val="center"/>
        <w:rPr>
          <w:b/>
        </w:rPr>
      </w:pPr>
    </w:p>
    <w:p w14:paraId="057D3E17" w14:textId="77777777" w:rsidR="0078703E" w:rsidRDefault="0078703E">
      <w:pPr>
        <w:jc w:val="center"/>
        <w:rPr>
          <w:b/>
        </w:rPr>
      </w:pPr>
    </w:p>
    <w:p w14:paraId="30C3B653" w14:textId="77777777" w:rsidR="0078703E" w:rsidRDefault="00000000">
      <w:pPr>
        <w:ind w:firstLine="0"/>
        <w:jc w:val="center"/>
        <w:rPr>
          <w:b/>
        </w:rPr>
      </w:pPr>
      <w:proofErr w:type="spellStart"/>
      <w:r>
        <w:rPr>
          <w:b/>
        </w:rPr>
        <w:t>EDYCLEUTON</w:t>
      </w:r>
      <w:proofErr w:type="spellEnd"/>
      <w:r>
        <w:rPr>
          <w:b/>
        </w:rPr>
        <w:t xml:space="preserve"> RAMOS LIMA</w:t>
      </w:r>
    </w:p>
    <w:p w14:paraId="5F3649F2" w14:textId="77777777" w:rsidR="0078703E" w:rsidRDefault="00000000">
      <w:pPr>
        <w:ind w:firstLine="0"/>
        <w:jc w:val="center"/>
        <w:rPr>
          <w:b/>
        </w:rPr>
      </w:pPr>
      <w:r>
        <w:rPr>
          <w:b/>
        </w:rPr>
        <w:t>JAQUELINE NUNES DOS SANTOS</w:t>
      </w:r>
    </w:p>
    <w:p w14:paraId="40BFA0CE" w14:textId="77777777" w:rsidR="0078703E" w:rsidRDefault="0078703E">
      <w:pPr>
        <w:jc w:val="center"/>
        <w:rPr>
          <w:b/>
        </w:rPr>
      </w:pPr>
    </w:p>
    <w:p w14:paraId="1288DB27" w14:textId="77777777" w:rsidR="0078703E" w:rsidRDefault="0078703E">
      <w:pPr>
        <w:jc w:val="center"/>
        <w:rPr>
          <w:b/>
        </w:rPr>
      </w:pPr>
    </w:p>
    <w:p w14:paraId="274C1241" w14:textId="77777777" w:rsidR="0078703E" w:rsidRDefault="0078703E">
      <w:pPr>
        <w:jc w:val="center"/>
        <w:rPr>
          <w:b/>
        </w:rPr>
      </w:pPr>
    </w:p>
    <w:p w14:paraId="2C650C19" w14:textId="77777777" w:rsidR="0078703E" w:rsidRDefault="0078703E">
      <w:pPr>
        <w:jc w:val="center"/>
        <w:rPr>
          <w:b/>
        </w:rPr>
      </w:pPr>
    </w:p>
    <w:p w14:paraId="3B8DF5AC" w14:textId="77777777" w:rsidR="0078703E" w:rsidRDefault="0078703E">
      <w:pPr>
        <w:jc w:val="center"/>
        <w:rPr>
          <w:b/>
        </w:rPr>
      </w:pPr>
    </w:p>
    <w:p w14:paraId="5016921D" w14:textId="77777777" w:rsidR="0078703E" w:rsidRDefault="00000000">
      <w:pPr>
        <w:ind w:firstLine="0"/>
        <w:jc w:val="center"/>
        <w:rPr>
          <w:b/>
        </w:rPr>
      </w:pPr>
      <w:r>
        <w:rPr>
          <w:b/>
        </w:rPr>
        <w:t>BUSTER BURGUER</w:t>
      </w:r>
    </w:p>
    <w:p w14:paraId="0CF03915" w14:textId="77777777" w:rsidR="0078703E" w:rsidRDefault="0078703E">
      <w:pPr>
        <w:rPr>
          <w:b/>
        </w:rPr>
      </w:pPr>
    </w:p>
    <w:p w14:paraId="76CA863C" w14:textId="77777777" w:rsidR="0078703E" w:rsidRDefault="0078703E">
      <w:pPr>
        <w:rPr>
          <w:b/>
        </w:rPr>
      </w:pPr>
    </w:p>
    <w:p w14:paraId="528CA10F" w14:textId="77777777" w:rsidR="0078703E" w:rsidRDefault="0078703E">
      <w:pPr>
        <w:rPr>
          <w:b/>
        </w:rPr>
      </w:pPr>
    </w:p>
    <w:p w14:paraId="780BA0A0" w14:textId="77777777" w:rsidR="0078703E" w:rsidRDefault="0078703E">
      <w:pPr>
        <w:rPr>
          <w:b/>
        </w:rPr>
      </w:pPr>
    </w:p>
    <w:p w14:paraId="711E14B4" w14:textId="77777777" w:rsidR="0078703E" w:rsidRDefault="0078703E">
      <w:pPr>
        <w:rPr>
          <w:b/>
        </w:rPr>
      </w:pPr>
    </w:p>
    <w:p w14:paraId="2A0D43E3" w14:textId="77777777" w:rsidR="0078703E" w:rsidRDefault="0078703E">
      <w:pPr>
        <w:rPr>
          <w:b/>
        </w:rPr>
      </w:pPr>
    </w:p>
    <w:p w14:paraId="59F2371A" w14:textId="77777777" w:rsidR="0078703E" w:rsidRDefault="0078703E">
      <w:pPr>
        <w:rPr>
          <w:b/>
        </w:rPr>
      </w:pPr>
    </w:p>
    <w:p w14:paraId="3C38BFE8" w14:textId="77777777" w:rsidR="0078703E" w:rsidRDefault="0078703E">
      <w:pPr>
        <w:rPr>
          <w:b/>
        </w:rPr>
      </w:pPr>
    </w:p>
    <w:p w14:paraId="6826EA7D" w14:textId="77777777" w:rsidR="0078703E" w:rsidRDefault="0078703E">
      <w:pPr>
        <w:rPr>
          <w:b/>
        </w:rPr>
      </w:pPr>
    </w:p>
    <w:p w14:paraId="37FEBAFE" w14:textId="77777777" w:rsidR="0078703E" w:rsidRDefault="0078703E">
      <w:pPr>
        <w:spacing w:line="300" w:lineRule="auto"/>
        <w:ind w:firstLine="0"/>
        <w:jc w:val="center"/>
        <w:rPr>
          <w:b/>
          <w:color w:val="000000"/>
        </w:rPr>
      </w:pPr>
    </w:p>
    <w:p w14:paraId="4258663C" w14:textId="77777777" w:rsidR="0078703E" w:rsidRDefault="0078703E">
      <w:pPr>
        <w:spacing w:line="300" w:lineRule="auto"/>
        <w:ind w:firstLine="0"/>
        <w:jc w:val="center"/>
        <w:rPr>
          <w:b/>
          <w:color w:val="000000"/>
        </w:rPr>
      </w:pPr>
    </w:p>
    <w:p w14:paraId="5456DBF8" w14:textId="77777777" w:rsidR="0078703E" w:rsidRDefault="00000000">
      <w:pPr>
        <w:spacing w:line="300" w:lineRule="auto"/>
        <w:ind w:firstLine="0"/>
        <w:jc w:val="center"/>
        <w:rPr>
          <w:b/>
          <w:color w:val="000000"/>
        </w:rPr>
      </w:pPr>
      <w:r>
        <w:rPr>
          <w:b/>
          <w:color w:val="000000"/>
        </w:rPr>
        <w:t>CASCAVEL - PR</w:t>
      </w:r>
    </w:p>
    <w:p w14:paraId="2341A092" w14:textId="77777777" w:rsidR="0078703E" w:rsidRDefault="00000000">
      <w:pPr>
        <w:spacing w:line="300" w:lineRule="auto"/>
        <w:ind w:firstLine="0"/>
        <w:jc w:val="center"/>
        <w:rPr>
          <w:b/>
        </w:rPr>
      </w:pPr>
      <w:r>
        <w:rPr>
          <w:b/>
          <w:color w:val="000000"/>
        </w:rPr>
        <w:t>202</w:t>
      </w:r>
      <w:r>
        <w:rPr>
          <w:b/>
        </w:rPr>
        <w:t>3</w:t>
      </w:r>
    </w:p>
    <w:p w14:paraId="27B9D4F6" w14:textId="77777777" w:rsidR="0078703E" w:rsidRDefault="0078703E">
      <w:pPr>
        <w:spacing w:line="300" w:lineRule="auto"/>
        <w:ind w:firstLine="0"/>
        <w:jc w:val="center"/>
        <w:rPr>
          <w:b/>
        </w:rPr>
      </w:pPr>
    </w:p>
    <w:p w14:paraId="1F2BA5A1" w14:textId="77777777" w:rsidR="0078703E" w:rsidRDefault="00000000">
      <w:pPr>
        <w:ind w:firstLine="0"/>
        <w:jc w:val="center"/>
        <w:rPr>
          <w:b/>
        </w:rPr>
      </w:pPr>
      <w:proofErr w:type="spellStart"/>
      <w:r>
        <w:rPr>
          <w:b/>
        </w:rPr>
        <w:lastRenderedPageBreak/>
        <w:t>EDYCLEUTON</w:t>
      </w:r>
      <w:proofErr w:type="spellEnd"/>
      <w:r>
        <w:rPr>
          <w:b/>
        </w:rPr>
        <w:t xml:space="preserve"> RAMOS LIMA</w:t>
      </w:r>
    </w:p>
    <w:p w14:paraId="687DD72B" w14:textId="77777777" w:rsidR="0078703E" w:rsidRDefault="00000000">
      <w:pPr>
        <w:ind w:firstLine="0"/>
        <w:jc w:val="center"/>
        <w:rPr>
          <w:b/>
        </w:rPr>
      </w:pPr>
      <w:r>
        <w:rPr>
          <w:b/>
        </w:rPr>
        <w:t>JAQUELINE NUNES DOS SANTOS</w:t>
      </w:r>
    </w:p>
    <w:p w14:paraId="3EB489FA" w14:textId="77777777" w:rsidR="0078703E" w:rsidRDefault="0078703E">
      <w:pPr>
        <w:jc w:val="center"/>
        <w:rPr>
          <w:b/>
        </w:rPr>
      </w:pPr>
    </w:p>
    <w:p w14:paraId="2F1E113D" w14:textId="77777777" w:rsidR="0078703E" w:rsidRDefault="0078703E">
      <w:pPr>
        <w:jc w:val="center"/>
        <w:rPr>
          <w:b/>
        </w:rPr>
      </w:pPr>
    </w:p>
    <w:p w14:paraId="2F882DB3" w14:textId="77777777" w:rsidR="0078703E" w:rsidRDefault="0078703E">
      <w:pPr>
        <w:jc w:val="center"/>
        <w:rPr>
          <w:b/>
        </w:rPr>
      </w:pPr>
    </w:p>
    <w:p w14:paraId="164DEC05" w14:textId="77777777" w:rsidR="0078703E" w:rsidRDefault="0078703E">
      <w:pPr>
        <w:ind w:firstLine="0"/>
        <w:jc w:val="center"/>
        <w:rPr>
          <w:b/>
        </w:rPr>
      </w:pPr>
    </w:p>
    <w:p w14:paraId="466433F0" w14:textId="77777777" w:rsidR="0078703E" w:rsidRDefault="00000000">
      <w:pPr>
        <w:ind w:firstLine="0"/>
        <w:jc w:val="center"/>
        <w:rPr>
          <w:b/>
        </w:rPr>
      </w:pPr>
      <w:r>
        <w:rPr>
          <w:b/>
        </w:rPr>
        <w:t>BUSTER BURGUER</w:t>
      </w:r>
    </w:p>
    <w:p w14:paraId="0D2959E7" w14:textId="77777777" w:rsidR="0078703E" w:rsidRDefault="0078703E">
      <w:pPr>
        <w:rPr>
          <w:b/>
        </w:rPr>
      </w:pPr>
    </w:p>
    <w:p w14:paraId="066AB2FC" w14:textId="77777777" w:rsidR="0078703E" w:rsidRDefault="0078703E">
      <w:pPr>
        <w:rPr>
          <w:b/>
        </w:rPr>
      </w:pPr>
    </w:p>
    <w:p w14:paraId="46612CA3" w14:textId="77777777" w:rsidR="0078703E" w:rsidRDefault="0078703E">
      <w:pPr>
        <w:rPr>
          <w:b/>
        </w:rPr>
      </w:pPr>
    </w:p>
    <w:p w14:paraId="18FA40CF" w14:textId="77777777" w:rsidR="0078703E" w:rsidRDefault="0078703E"/>
    <w:p w14:paraId="539505A3" w14:textId="77777777" w:rsidR="0078703E" w:rsidRDefault="0078703E"/>
    <w:p w14:paraId="17062026" w14:textId="77777777" w:rsidR="0078703E" w:rsidRDefault="00000000">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14:paraId="610C14CA" w14:textId="77777777" w:rsidR="0078703E" w:rsidRDefault="0078703E">
      <w:pPr>
        <w:spacing w:line="240" w:lineRule="auto"/>
        <w:ind w:left="4560" w:firstLine="0"/>
        <w:rPr>
          <w:color w:val="000000"/>
        </w:rPr>
      </w:pPr>
    </w:p>
    <w:p w14:paraId="2786720F" w14:textId="77777777" w:rsidR="0078703E" w:rsidRDefault="00000000">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1A52BBF0" w14:textId="77777777" w:rsidR="0078703E" w:rsidRDefault="00000000">
      <w:pPr>
        <w:spacing w:line="240" w:lineRule="auto"/>
        <w:ind w:left="5672" w:firstLine="0"/>
        <w:jc w:val="right"/>
      </w:pPr>
      <w:proofErr w:type="spellStart"/>
      <w:r>
        <w:t>Prof</w:t>
      </w:r>
      <w:r>
        <w:rPr>
          <w:color w:val="000000"/>
        </w:rPr>
        <w:t>ª</w:t>
      </w:r>
      <w:proofErr w:type="spellEnd"/>
      <w:r>
        <w:t xml:space="preserve">. </w:t>
      </w:r>
      <w:r>
        <w:rPr>
          <w:spacing w:val="4"/>
          <w:sz w:val="21"/>
          <w:szCs w:val="21"/>
        </w:rPr>
        <w:t xml:space="preserve">ALESSANDRA M. </w:t>
      </w:r>
      <w:proofErr w:type="spellStart"/>
      <w:r>
        <w:rPr>
          <w:spacing w:val="4"/>
          <w:sz w:val="21"/>
          <w:szCs w:val="21"/>
        </w:rPr>
        <w:t>UHL</w:t>
      </w:r>
      <w:proofErr w:type="spellEnd"/>
      <w:r>
        <w:t xml:space="preserve"> </w:t>
      </w:r>
      <w:r>
        <w:rPr>
          <w:vertAlign w:val="superscript"/>
        </w:rPr>
        <w:t>2</w:t>
      </w:r>
    </w:p>
    <w:p w14:paraId="7300B229" w14:textId="77777777" w:rsidR="0078703E" w:rsidRDefault="00000000">
      <w:pPr>
        <w:jc w:val="right"/>
      </w:pPr>
      <w:r>
        <w:t xml:space="preserve">     </w:t>
      </w:r>
      <w:r>
        <w:tab/>
      </w:r>
      <w:r>
        <w:tab/>
      </w:r>
      <w:r>
        <w:tab/>
      </w:r>
      <w:r>
        <w:tab/>
      </w:r>
      <w:r>
        <w:tab/>
      </w:r>
      <w:r>
        <w:tab/>
      </w:r>
      <w:r>
        <w:tab/>
      </w:r>
    </w:p>
    <w:p w14:paraId="7CBFD623" w14:textId="77777777" w:rsidR="0078703E" w:rsidRDefault="0078703E"/>
    <w:p w14:paraId="6686F7AC" w14:textId="77777777" w:rsidR="0078703E" w:rsidRDefault="0078703E">
      <w:pPr>
        <w:spacing w:line="300" w:lineRule="auto"/>
        <w:ind w:firstLine="0"/>
        <w:rPr>
          <w:b/>
          <w:color w:val="000000"/>
        </w:rPr>
      </w:pPr>
    </w:p>
    <w:p w14:paraId="62D85E2B" w14:textId="77777777" w:rsidR="0078703E" w:rsidRDefault="00000000">
      <w:pPr>
        <w:spacing w:line="300" w:lineRule="auto"/>
        <w:ind w:firstLine="0"/>
        <w:jc w:val="center"/>
        <w:rPr>
          <w:b/>
          <w:color w:val="000000"/>
        </w:rPr>
      </w:pPr>
      <w:r>
        <w:rPr>
          <w:b/>
          <w:color w:val="000000"/>
        </w:rPr>
        <w:t>CASCAVEL - PR</w:t>
      </w:r>
    </w:p>
    <w:p w14:paraId="21A18BE9" w14:textId="77777777" w:rsidR="0078703E" w:rsidRDefault="00000000">
      <w:pPr>
        <w:spacing w:line="300" w:lineRule="auto"/>
        <w:ind w:firstLine="0"/>
        <w:jc w:val="center"/>
        <w:rPr>
          <w:b/>
          <w:color w:val="000000"/>
        </w:rPr>
      </w:pPr>
      <w:r>
        <w:rPr>
          <w:b/>
          <w:color w:val="000000"/>
        </w:rPr>
        <w:t>2023</w:t>
      </w:r>
    </w:p>
    <w:p w14:paraId="4D813FE3" w14:textId="77777777" w:rsidR="0078703E" w:rsidRDefault="0078703E">
      <w:pPr>
        <w:spacing w:line="300" w:lineRule="auto"/>
        <w:ind w:firstLine="0"/>
        <w:jc w:val="center"/>
        <w:rPr>
          <w:b/>
          <w:color w:val="000000"/>
        </w:rPr>
      </w:pPr>
    </w:p>
    <w:p w14:paraId="727CC3EC" w14:textId="77777777" w:rsidR="0078703E" w:rsidRDefault="0078703E">
      <w:pPr>
        <w:spacing w:line="300" w:lineRule="auto"/>
        <w:ind w:firstLine="0"/>
        <w:jc w:val="center"/>
        <w:rPr>
          <w:b/>
          <w:color w:val="000000"/>
        </w:rPr>
      </w:pPr>
    </w:p>
    <w:p w14:paraId="37753A7B" w14:textId="77777777" w:rsidR="0078703E" w:rsidRDefault="0078703E">
      <w:pPr>
        <w:jc w:val="center"/>
        <w:rPr>
          <w:b/>
        </w:rPr>
      </w:pPr>
    </w:p>
    <w:p w14:paraId="2751635E" w14:textId="77777777" w:rsidR="0078703E" w:rsidRDefault="00000000">
      <w:pPr>
        <w:ind w:firstLine="0"/>
        <w:jc w:val="center"/>
        <w:rPr>
          <w:b/>
        </w:rPr>
      </w:pPr>
      <w:proofErr w:type="spellStart"/>
      <w:r>
        <w:rPr>
          <w:b/>
        </w:rPr>
        <w:t>EDYCLEUTON</w:t>
      </w:r>
      <w:proofErr w:type="spellEnd"/>
      <w:r>
        <w:rPr>
          <w:b/>
        </w:rPr>
        <w:t xml:space="preserve"> RAMOS LIMA</w:t>
      </w:r>
    </w:p>
    <w:p w14:paraId="785DC917" w14:textId="77777777" w:rsidR="0078703E" w:rsidRDefault="00000000">
      <w:pPr>
        <w:ind w:firstLine="0"/>
        <w:jc w:val="center"/>
        <w:rPr>
          <w:b/>
        </w:rPr>
      </w:pPr>
      <w:r>
        <w:rPr>
          <w:b/>
        </w:rPr>
        <w:t>JAQUELINE NUNES DOS SANTOS</w:t>
      </w:r>
    </w:p>
    <w:p w14:paraId="40F85D2F" w14:textId="77777777" w:rsidR="0078703E" w:rsidRDefault="0078703E">
      <w:pPr>
        <w:ind w:firstLine="0"/>
        <w:jc w:val="center"/>
        <w:rPr>
          <w:b/>
        </w:rPr>
      </w:pPr>
    </w:p>
    <w:p w14:paraId="131BA839" w14:textId="77777777" w:rsidR="0078703E" w:rsidRDefault="0078703E">
      <w:pPr>
        <w:jc w:val="center"/>
        <w:rPr>
          <w:b/>
        </w:rPr>
      </w:pPr>
    </w:p>
    <w:p w14:paraId="27114583" w14:textId="77777777" w:rsidR="0078703E" w:rsidRDefault="0078703E">
      <w:pPr>
        <w:jc w:val="center"/>
        <w:rPr>
          <w:b/>
        </w:rPr>
      </w:pPr>
    </w:p>
    <w:p w14:paraId="5CA46BE9" w14:textId="77777777" w:rsidR="0078703E" w:rsidRDefault="0078703E">
      <w:pPr>
        <w:ind w:firstLine="0"/>
        <w:jc w:val="center"/>
        <w:rPr>
          <w:b/>
        </w:rPr>
      </w:pPr>
    </w:p>
    <w:p w14:paraId="2ACCA1C3" w14:textId="77777777" w:rsidR="0078703E" w:rsidRDefault="00000000">
      <w:pPr>
        <w:ind w:firstLine="0"/>
        <w:jc w:val="center"/>
        <w:rPr>
          <w:b/>
        </w:rPr>
      </w:pPr>
      <w:r>
        <w:rPr>
          <w:b/>
        </w:rPr>
        <w:t>BUSTER BURGUER</w:t>
      </w:r>
    </w:p>
    <w:p w14:paraId="076680B2" w14:textId="77777777" w:rsidR="0078703E" w:rsidRDefault="0078703E">
      <w:pPr>
        <w:jc w:val="center"/>
        <w:rPr>
          <w:b/>
        </w:rPr>
      </w:pPr>
    </w:p>
    <w:p w14:paraId="0263F1C1" w14:textId="77777777" w:rsidR="0078703E" w:rsidRDefault="0078703E">
      <w:pPr>
        <w:spacing w:line="360" w:lineRule="auto"/>
        <w:ind w:firstLine="0"/>
        <w:jc w:val="center"/>
        <w:rPr>
          <w:smallCaps/>
          <w:color w:val="000000"/>
        </w:rPr>
      </w:pPr>
    </w:p>
    <w:p w14:paraId="4F3E185C" w14:textId="77777777" w:rsidR="0078703E" w:rsidRDefault="00000000">
      <w:pPr>
        <w:spacing w:line="300" w:lineRule="auto"/>
        <w:ind w:firstLine="0"/>
        <w:rPr>
          <w:color w:val="000000"/>
        </w:rPr>
      </w:pPr>
      <w:r>
        <w:rPr>
          <w:color w:val="000000"/>
        </w:rPr>
        <w:t>Este Projeto de Conclusão de Curso foi julgado e aprovado pelo Curso Técnico em Informática do Colégio Estadual Padre Carmelo Perrone.</w:t>
      </w:r>
    </w:p>
    <w:p w14:paraId="1C395173" w14:textId="77777777" w:rsidR="0078703E" w:rsidRDefault="0078703E">
      <w:pPr>
        <w:spacing w:line="360" w:lineRule="auto"/>
        <w:ind w:firstLine="0"/>
        <w:jc w:val="center"/>
        <w:rPr>
          <w:color w:val="000000"/>
        </w:rPr>
      </w:pPr>
    </w:p>
    <w:p w14:paraId="5DF672F4" w14:textId="77777777" w:rsidR="0078703E" w:rsidRDefault="00000000">
      <w:pPr>
        <w:spacing w:line="360" w:lineRule="auto"/>
        <w:ind w:firstLine="0"/>
        <w:jc w:val="center"/>
        <w:rPr>
          <w:color w:val="000000"/>
        </w:rPr>
      </w:pPr>
      <w:r>
        <w:rPr>
          <w:color w:val="000000"/>
        </w:rPr>
        <w:t xml:space="preserve">Cascavel, Pr., 11de </w:t>
      </w:r>
      <w:proofErr w:type="gramStart"/>
      <w:r>
        <w:rPr>
          <w:color w:val="000000"/>
        </w:rPr>
        <w:t>Maio</w:t>
      </w:r>
      <w:proofErr w:type="gramEnd"/>
      <w:r>
        <w:rPr>
          <w:color w:val="000000"/>
        </w:rPr>
        <w:t xml:space="preserve"> de 2023</w:t>
      </w:r>
    </w:p>
    <w:p w14:paraId="52A4F419" w14:textId="77777777" w:rsidR="0078703E" w:rsidRDefault="00000000">
      <w:pPr>
        <w:spacing w:line="360" w:lineRule="auto"/>
        <w:ind w:firstLine="0"/>
        <w:jc w:val="center"/>
        <w:rPr>
          <w:b/>
          <w:color w:val="000000"/>
        </w:rPr>
      </w:pPr>
      <w:r>
        <w:rPr>
          <w:b/>
          <w:color w:val="000000"/>
        </w:rPr>
        <w:t>COMISSÃO EXAMINADOR</w:t>
      </w:r>
    </w:p>
    <w:p w14:paraId="1D354DC8" w14:textId="77777777" w:rsidR="0078703E" w:rsidRDefault="0078703E">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78703E" w14:paraId="29BF381F" w14:textId="77777777">
        <w:tc>
          <w:tcPr>
            <w:tcW w:w="4252" w:type="dxa"/>
            <w:shd w:val="clear" w:color="auto" w:fill="auto"/>
          </w:tcPr>
          <w:p w14:paraId="20F5BE4F" w14:textId="77777777" w:rsidR="0078703E" w:rsidRDefault="00000000">
            <w:pPr>
              <w:ind w:firstLine="0"/>
              <w:jc w:val="left"/>
            </w:pPr>
            <w:r>
              <w:rPr>
                <w:color w:val="000000"/>
              </w:rPr>
              <w:t>______________________________</w:t>
            </w:r>
          </w:p>
          <w:p w14:paraId="0E92AF93" w14:textId="77777777" w:rsidR="0078703E"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2C6649D5" w14:textId="77777777" w:rsidR="0078703E" w:rsidRDefault="00000000">
            <w:pPr>
              <w:spacing w:line="240" w:lineRule="auto"/>
              <w:ind w:firstLine="0"/>
              <w:jc w:val="center"/>
              <w:rPr>
                <w:color w:val="000000"/>
              </w:rPr>
            </w:pPr>
            <w:r>
              <w:rPr>
                <w:color w:val="000000"/>
              </w:rPr>
              <w:t>Especialista em Tecnologia da Informação</w:t>
            </w:r>
          </w:p>
          <w:p w14:paraId="6B2B4964" w14:textId="77777777" w:rsidR="0078703E" w:rsidRDefault="00000000">
            <w:pPr>
              <w:spacing w:after="14" w:line="240" w:lineRule="auto"/>
              <w:ind w:left="10" w:right="344" w:hanging="10"/>
              <w:jc w:val="center"/>
            </w:pPr>
            <w:r>
              <w:rPr>
                <w:i/>
                <w:sz w:val="20"/>
                <w:szCs w:val="20"/>
              </w:rPr>
              <w:t>Faculdade de Ciências Sociais Aplicadas de Cascavel</w:t>
            </w:r>
          </w:p>
          <w:p w14:paraId="76AB796F" w14:textId="77777777" w:rsidR="0078703E" w:rsidRDefault="00000000">
            <w:pPr>
              <w:spacing w:line="240" w:lineRule="auto"/>
              <w:ind w:firstLine="0"/>
            </w:pPr>
            <w:r>
              <w:t xml:space="preserve">                  Orientadora</w:t>
            </w:r>
          </w:p>
          <w:p w14:paraId="2B5E9E1F" w14:textId="77777777" w:rsidR="0078703E" w:rsidRDefault="0078703E">
            <w:pPr>
              <w:ind w:firstLine="0"/>
              <w:jc w:val="center"/>
              <w:rPr>
                <w:color w:val="000000"/>
              </w:rPr>
            </w:pPr>
          </w:p>
        </w:tc>
        <w:tc>
          <w:tcPr>
            <w:tcW w:w="4252" w:type="dxa"/>
            <w:shd w:val="clear" w:color="auto" w:fill="auto"/>
          </w:tcPr>
          <w:p w14:paraId="67E4DC68" w14:textId="77777777" w:rsidR="0078703E" w:rsidRDefault="00000000">
            <w:pPr>
              <w:ind w:firstLine="0"/>
              <w:jc w:val="left"/>
            </w:pPr>
            <w:r>
              <w:rPr>
                <w:color w:val="000000"/>
              </w:rPr>
              <w:t>______________________________</w:t>
            </w:r>
          </w:p>
          <w:p w14:paraId="51E8771E" w14:textId="77777777" w:rsidR="0078703E" w:rsidRDefault="00000000">
            <w:pPr>
              <w:spacing w:line="240" w:lineRule="auto"/>
              <w:ind w:firstLine="0"/>
              <w:jc w:val="center"/>
              <w:rPr>
                <w:spacing w:val="4"/>
              </w:rPr>
            </w:pPr>
            <w:proofErr w:type="spellStart"/>
            <w:proofErr w:type="gramStart"/>
            <w:r>
              <w:rPr>
                <w:color w:val="000000"/>
              </w:rPr>
              <w:t>Profª</w:t>
            </w:r>
            <w:proofErr w:type="spellEnd"/>
            <w:r>
              <w:rPr>
                <w:color w:val="000000"/>
              </w:rPr>
              <w:t xml:space="preserve">  </w:t>
            </w:r>
            <w:r>
              <w:rPr>
                <w:spacing w:val="4"/>
              </w:rPr>
              <w:t>ALESSANDRA</w:t>
            </w:r>
            <w:proofErr w:type="gramEnd"/>
            <w:r>
              <w:rPr>
                <w:spacing w:val="4"/>
              </w:rPr>
              <w:t xml:space="preserve"> MARIA </w:t>
            </w:r>
            <w:proofErr w:type="spellStart"/>
            <w:r>
              <w:rPr>
                <w:spacing w:val="4"/>
              </w:rPr>
              <w:t>UHL</w:t>
            </w:r>
            <w:proofErr w:type="spellEnd"/>
          </w:p>
          <w:p w14:paraId="5E2EA4F8" w14:textId="77777777" w:rsidR="0078703E" w:rsidRDefault="00000000">
            <w:pPr>
              <w:spacing w:line="240" w:lineRule="auto"/>
              <w:ind w:firstLine="0"/>
            </w:pPr>
            <w:r>
              <w:t xml:space="preserve">                  Banco de dados</w:t>
            </w:r>
          </w:p>
          <w:p w14:paraId="3E7BAD96" w14:textId="77777777" w:rsidR="0078703E" w:rsidRDefault="0078703E">
            <w:pPr>
              <w:spacing w:line="240" w:lineRule="auto"/>
              <w:ind w:firstLine="0"/>
            </w:pPr>
          </w:p>
        </w:tc>
      </w:tr>
      <w:tr w:rsidR="0078703E" w14:paraId="34A46D3C" w14:textId="77777777">
        <w:tc>
          <w:tcPr>
            <w:tcW w:w="4252" w:type="dxa"/>
            <w:shd w:val="clear" w:color="auto" w:fill="auto"/>
          </w:tcPr>
          <w:p w14:paraId="27D8D4EE" w14:textId="77777777" w:rsidR="0078703E" w:rsidRDefault="00000000">
            <w:pPr>
              <w:spacing w:line="240" w:lineRule="auto"/>
              <w:ind w:firstLine="0"/>
              <w:jc w:val="left"/>
            </w:pPr>
            <w:r>
              <w:rPr>
                <w:color w:val="000000"/>
              </w:rPr>
              <w:t>______________________________</w:t>
            </w:r>
          </w:p>
          <w:p w14:paraId="446D75DE" w14:textId="77777777" w:rsidR="0078703E" w:rsidRDefault="0078703E">
            <w:pPr>
              <w:spacing w:line="240" w:lineRule="auto"/>
              <w:ind w:firstLine="0"/>
              <w:jc w:val="center"/>
              <w:rPr>
                <w:color w:val="000000"/>
              </w:rPr>
            </w:pPr>
          </w:p>
          <w:p w14:paraId="364FA376" w14:textId="77777777" w:rsidR="0078703E"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283EA93B" w14:textId="77777777" w:rsidR="0078703E" w:rsidRDefault="00000000">
            <w:pPr>
              <w:spacing w:line="240" w:lineRule="auto"/>
              <w:ind w:firstLine="0"/>
              <w:jc w:val="center"/>
              <w:rPr>
                <w:color w:val="000000"/>
              </w:rPr>
            </w:pPr>
            <w:r>
              <w:rPr>
                <w:color w:val="000000"/>
              </w:rPr>
              <w:t>Especialista em Tecnologia da Informação</w:t>
            </w:r>
          </w:p>
          <w:p w14:paraId="06EEFB3A" w14:textId="77777777" w:rsidR="0078703E" w:rsidRDefault="00000000">
            <w:pPr>
              <w:spacing w:after="14" w:line="240" w:lineRule="auto"/>
              <w:ind w:left="10" w:right="344" w:hanging="10"/>
              <w:jc w:val="center"/>
            </w:pPr>
            <w:r>
              <w:rPr>
                <w:i/>
                <w:sz w:val="20"/>
                <w:szCs w:val="20"/>
              </w:rPr>
              <w:t>Faculdade de Ciências Sociais Aplicadas de Cascavel</w:t>
            </w:r>
          </w:p>
          <w:p w14:paraId="19289BCA" w14:textId="77777777" w:rsidR="0078703E" w:rsidRDefault="00000000">
            <w:pPr>
              <w:spacing w:line="240" w:lineRule="auto"/>
              <w:ind w:firstLine="0"/>
            </w:pPr>
            <w:r>
              <w:t xml:space="preserve">                 WEB DESIGN</w:t>
            </w:r>
          </w:p>
          <w:p w14:paraId="45ED654E" w14:textId="77777777" w:rsidR="0078703E" w:rsidRDefault="0078703E">
            <w:pPr>
              <w:tabs>
                <w:tab w:val="left" w:pos="8130"/>
              </w:tabs>
              <w:spacing w:line="240" w:lineRule="auto"/>
              <w:ind w:firstLine="0"/>
              <w:jc w:val="center"/>
              <w:rPr>
                <w:color w:val="000000"/>
              </w:rPr>
            </w:pPr>
          </w:p>
        </w:tc>
        <w:tc>
          <w:tcPr>
            <w:tcW w:w="4252" w:type="dxa"/>
            <w:shd w:val="clear" w:color="auto" w:fill="auto"/>
          </w:tcPr>
          <w:p w14:paraId="3F5441C5" w14:textId="77777777" w:rsidR="0078703E" w:rsidRDefault="00000000">
            <w:pPr>
              <w:spacing w:line="240" w:lineRule="auto"/>
              <w:ind w:firstLine="0"/>
              <w:jc w:val="left"/>
            </w:pPr>
            <w:r>
              <w:rPr>
                <w:color w:val="000000"/>
              </w:rPr>
              <w:t>______________________________</w:t>
            </w:r>
          </w:p>
          <w:p w14:paraId="1E6BF3A4" w14:textId="77777777" w:rsidR="0078703E" w:rsidRDefault="0078703E">
            <w:pPr>
              <w:spacing w:line="240" w:lineRule="auto"/>
              <w:ind w:firstLine="0"/>
              <w:jc w:val="center"/>
              <w:rPr>
                <w:color w:val="000000"/>
              </w:rPr>
            </w:pPr>
          </w:p>
          <w:p w14:paraId="2E6EA296" w14:textId="77777777" w:rsidR="0078703E" w:rsidRDefault="00000000">
            <w:pPr>
              <w:spacing w:line="240" w:lineRule="auto"/>
              <w:ind w:firstLine="0"/>
              <w:jc w:val="center"/>
            </w:pPr>
            <w:proofErr w:type="spellStart"/>
            <w:proofErr w:type="gramStart"/>
            <w:r>
              <w:rPr>
                <w:color w:val="000000"/>
              </w:rPr>
              <w:t>Profª</w:t>
            </w:r>
            <w:proofErr w:type="spellEnd"/>
            <w:r>
              <w:rPr>
                <w:color w:val="000000"/>
              </w:rPr>
              <w:t xml:space="preserve">  </w:t>
            </w:r>
            <w:r>
              <w:rPr>
                <w:spacing w:val="4"/>
              </w:rPr>
              <w:t>ELIANE</w:t>
            </w:r>
            <w:proofErr w:type="gramEnd"/>
            <w:r>
              <w:rPr>
                <w:spacing w:val="4"/>
              </w:rPr>
              <w:t xml:space="preserve"> MARIA DAL </w:t>
            </w:r>
            <w:proofErr w:type="spellStart"/>
            <w:r>
              <w:rPr>
                <w:spacing w:val="4"/>
              </w:rPr>
              <w:t>MOLIN</w:t>
            </w:r>
            <w:proofErr w:type="spellEnd"/>
            <w:r>
              <w:rPr>
                <w:spacing w:val="4"/>
              </w:rPr>
              <w:t xml:space="preserve"> CRISTO</w:t>
            </w:r>
          </w:p>
          <w:p w14:paraId="65601D52" w14:textId="77777777" w:rsidR="0078703E" w:rsidRDefault="00000000">
            <w:pPr>
              <w:spacing w:line="240" w:lineRule="auto"/>
              <w:ind w:firstLine="0"/>
              <w:jc w:val="center"/>
            </w:pPr>
            <w:r>
              <w:rPr>
                <w:color w:val="000000"/>
              </w:rPr>
              <w:t xml:space="preserve">Especialista em </w:t>
            </w:r>
            <w:r>
              <w:rPr>
                <w:shd w:val="clear" w:color="auto" w:fill="FFFFFF"/>
              </w:rPr>
              <w:t xml:space="preserve">Educação Especial: Atendimento às Necessidades </w:t>
            </w:r>
            <w:proofErr w:type="spellStart"/>
            <w:r>
              <w:rPr>
                <w:shd w:val="clear" w:color="auto" w:fill="FFFFFF"/>
              </w:rPr>
              <w:t>Espe</w:t>
            </w:r>
            <w:proofErr w:type="spellEnd"/>
            <w:r>
              <w:rPr>
                <w:shd w:val="clear" w:color="auto" w:fill="FFFFFF"/>
              </w:rPr>
              <w:t>. - Faculdade Iguaçu-</w:t>
            </w:r>
            <w:proofErr w:type="spellStart"/>
            <w:r>
              <w:rPr>
                <w:shd w:val="clear" w:color="auto" w:fill="FFFFFF"/>
              </w:rPr>
              <w:t>ESAP</w:t>
            </w:r>
            <w:proofErr w:type="spellEnd"/>
          </w:p>
          <w:p w14:paraId="3351C1E9" w14:textId="77777777" w:rsidR="0078703E" w:rsidRDefault="00000000">
            <w:pPr>
              <w:spacing w:line="240" w:lineRule="auto"/>
              <w:ind w:firstLine="0"/>
              <w:jc w:val="center"/>
            </w:pPr>
            <w:r>
              <w:rPr>
                <w:color w:val="000000"/>
              </w:rPr>
              <w:t>Coordenadora de curso</w:t>
            </w:r>
          </w:p>
          <w:p w14:paraId="6288C96E" w14:textId="77777777" w:rsidR="0078703E" w:rsidRDefault="0078703E">
            <w:pPr>
              <w:tabs>
                <w:tab w:val="left" w:pos="8130"/>
              </w:tabs>
              <w:spacing w:line="240" w:lineRule="auto"/>
              <w:ind w:firstLine="0"/>
              <w:jc w:val="center"/>
              <w:rPr>
                <w:color w:val="000000"/>
              </w:rPr>
            </w:pPr>
          </w:p>
        </w:tc>
      </w:tr>
      <w:tr w:rsidR="0078703E" w14:paraId="629F3B7C" w14:textId="77777777">
        <w:trPr>
          <w:trHeight w:val="80"/>
        </w:trPr>
        <w:tc>
          <w:tcPr>
            <w:tcW w:w="4252" w:type="dxa"/>
            <w:shd w:val="clear" w:color="auto" w:fill="auto"/>
          </w:tcPr>
          <w:p w14:paraId="22FF5C55" w14:textId="77777777" w:rsidR="0078703E" w:rsidRDefault="0078703E">
            <w:pPr>
              <w:spacing w:line="240" w:lineRule="auto"/>
              <w:ind w:firstLine="0"/>
              <w:jc w:val="left"/>
              <w:rPr>
                <w:color w:val="000000"/>
              </w:rPr>
            </w:pPr>
          </w:p>
        </w:tc>
        <w:tc>
          <w:tcPr>
            <w:tcW w:w="4252" w:type="dxa"/>
            <w:shd w:val="clear" w:color="auto" w:fill="auto"/>
          </w:tcPr>
          <w:p w14:paraId="3985F1EF" w14:textId="77777777" w:rsidR="0078703E" w:rsidRDefault="0078703E">
            <w:pPr>
              <w:spacing w:line="240" w:lineRule="auto"/>
              <w:ind w:firstLine="0"/>
              <w:jc w:val="left"/>
              <w:rPr>
                <w:color w:val="000000"/>
              </w:rPr>
            </w:pPr>
          </w:p>
        </w:tc>
      </w:tr>
    </w:tbl>
    <w:p w14:paraId="11B9DFD6" w14:textId="77777777" w:rsidR="0078703E" w:rsidRDefault="0078703E">
      <w:pPr>
        <w:spacing w:line="360" w:lineRule="auto"/>
        <w:ind w:firstLine="0"/>
        <w:jc w:val="center"/>
        <w:rPr>
          <w:b/>
          <w:color w:val="000000"/>
        </w:rPr>
      </w:pPr>
    </w:p>
    <w:p w14:paraId="22CCDBC7" w14:textId="77777777" w:rsidR="0078703E" w:rsidRDefault="0078703E">
      <w:pPr>
        <w:spacing w:line="360" w:lineRule="auto"/>
        <w:ind w:firstLine="0"/>
        <w:jc w:val="center"/>
        <w:rPr>
          <w:b/>
          <w:color w:val="000000"/>
        </w:rPr>
      </w:pPr>
    </w:p>
    <w:p w14:paraId="28181C43" w14:textId="77777777" w:rsidR="0078703E" w:rsidRDefault="00000000">
      <w:pPr>
        <w:keepNext/>
        <w:keepLines/>
        <w:widowControl/>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tab/>
        <w:t>Sumário</w:t>
      </w:r>
    </w:p>
    <w:p w14:paraId="40010E4E" w14:textId="77777777" w:rsidR="0078703E" w:rsidRDefault="00000000">
      <w:pPr>
        <w:keepNext/>
        <w:keepLines/>
        <w:widowControl/>
        <w:tabs>
          <w:tab w:val="left" w:pos="709"/>
        </w:tabs>
        <w:spacing w:before="240" w:line="259" w:lineRule="auto"/>
        <w:ind w:firstLine="0"/>
        <w:rPr>
          <w:rFonts w:eastAsia="Calibri"/>
        </w:rPr>
      </w:pPr>
      <w:r>
        <w:rPr>
          <w:rFonts w:eastAsia="Calibri"/>
          <w:b/>
          <w:bCs/>
        </w:rPr>
        <w:t>1 INTRODUÇÃO</w:t>
      </w:r>
      <w:r>
        <w:rPr>
          <w:rFonts w:eastAsia="Calibri"/>
        </w:rPr>
        <w:t>..........................................................................................................5</w:t>
      </w:r>
    </w:p>
    <w:p w14:paraId="038EA99F" w14:textId="77777777" w:rsidR="0078703E" w:rsidRDefault="00000000">
      <w:pPr>
        <w:keepNext/>
        <w:keepLines/>
        <w:widowControl/>
        <w:tabs>
          <w:tab w:val="left" w:pos="709"/>
        </w:tabs>
        <w:spacing w:before="240" w:line="259" w:lineRule="auto"/>
        <w:ind w:firstLine="0"/>
        <w:rPr>
          <w:rFonts w:eastAsia="Calibri"/>
        </w:rPr>
      </w:pPr>
      <w:r>
        <w:rPr>
          <w:rFonts w:eastAsia="Calibri"/>
        </w:rPr>
        <w:t>1.1 APRESENTAÇÃO DO PROBLEMA......................................................................5</w:t>
      </w:r>
    </w:p>
    <w:p w14:paraId="130DDFBA" w14:textId="77777777" w:rsidR="0078703E" w:rsidRDefault="00000000">
      <w:pPr>
        <w:keepNext/>
        <w:keepLines/>
        <w:widowControl/>
        <w:tabs>
          <w:tab w:val="left" w:pos="709"/>
        </w:tabs>
        <w:spacing w:before="240" w:line="259" w:lineRule="auto"/>
        <w:ind w:firstLine="0"/>
        <w:rPr>
          <w:rFonts w:eastAsia="Calibri"/>
        </w:rPr>
      </w:pPr>
      <w:r>
        <w:rPr>
          <w:rFonts w:eastAsia="Calibri"/>
          <w:b/>
          <w:bCs/>
        </w:rPr>
        <w:t>2 OBJETIVOS</w:t>
      </w:r>
      <w:r>
        <w:rPr>
          <w:rFonts w:eastAsia="Calibri"/>
        </w:rPr>
        <w:t>..............................................................................................................6</w:t>
      </w:r>
    </w:p>
    <w:p w14:paraId="164CA76F" w14:textId="77777777" w:rsidR="0078703E" w:rsidRDefault="00000000">
      <w:pPr>
        <w:keepNext/>
        <w:keepLines/>
        <w:widowControl/>
        <w:tabs>
          <w:tab w:val="left" w:pos="709"/>
        </w:tabs>
        <w:spacing w:before="240" w:line="259" w:lineRule="auto"/>
        <w:ind w:firstLine="0"/>
        <w:rPr>
          <w:rFonts w:eastAsia="Calibri"/>
        </w:rPr>
      </w:pPr>
      <w:r>
        <w:rPr>
          <w:rFonts w:eastAsia="Calibri"/>
          <w:b/>
          <w:bCs/>
        </w:rPr>
        <w:t>3 METODOLOGIA</w:t>
      </w:r>
      <w:r>
        <w:rPr>
          <w:rFonts w:eastAsia="Calibri"/>
        </w:rPr>
        <w:t>.......................................................................................................7</w:t>
      </w:r>
    </w:p>
    <w:p w14:paraId="15BFFE08" w14:textId="77777777" w:rsidR="0078703E" w:rsidRDefault="00000000">
      <w:pPr>
        <w:keepNext/>
        <w:keepLines/>
        <w:widowControl/>
        <w:tabs>
          <w:tab w:val="left" w:pos="709"/>
        </w:tabs>
        <w:spacing w:before="240" w:line="259" w:lineRule="auto"/>
        <w:ind w:firstLine="0"/>
        <w:rPr>
          <w:rFonts w:eastAsia="Calibri"/>
        </w:rPr>
      </w:pPr>
      <w:r>
        <w:rPr>
          <w:rFonts w:eastAsia="Calibri"/>
          <w:b/>
          <w:bCs/>
        </w:rPr>
        <w:t>4 REFERENCIAL TEÓRICO</w:t>
      </w:r>
      <w:r>
        <w:rPr>
          <w:rFonts w:eastAsia="Calibri"/>
        </w:rPr>
        <w:t>........................................................................................8</w:t>
      </w:r>
    </w:p>
    <w:p w14:paraId="01812EEF" w14:textId="77777777" w:rsidR="0078703E" w:rsidRDefault="00000000">
      <w:pPr>
        <w:keepNext/>
        <w:keepLines/>
        <w:widowControl/>
        <w:tabs>
          <w:tab w:val="left" w:pos="709"/>
        </w:tabs>
        <w:spacing w:before="240" w:line="259" w:lineRule="auto"/>
        <w:ind w:firstLine="0"/>
        <w:rPr>
          <w:rFonts w:eastAsia="Calibri"/>
        </w:rPr>
      </w:pPr>
      <w:r>
        <w:rPr>
          <w:rFonts w:eastAsia="Calibri"/>
          <w:b/>
          <w:bCs/>
        </w:rPr>
        <w:t>5 DOCUMENTAÇÃO DO PROJETO</w:t>
      </w:r>
      <w:r>
        <w:rPr>
          <w:rFonts w:eastAsia="Calibri"/>
        </w:rPr>
        <w:t>..............................................................................</w:t>
      </w:r>
    </w:p>
    <w:p w14:paraId="53F238E0" w14:textId="77777777" w:rsidR="0078703E" w:rsidRDefault="00000000">
      <w:pPr>
        <w:keepNext/>
        <w:keepLines/>
        <w:widowControl/>
        <w:tabs>
          <w:tab w:val="left" w:pos="709"/>
        </w:tabs>
        <w:spacing w:before="240" w:line="259" w:lineRule="auto"/>
        <w:ind w:firstLine="0"/>
        <w:rPr>
          <w:rFonts w:eastAsia="Calibri"/>
        </w:rPr>
      </w:pPr>
      <w:r>
        <w:rPr>
          <w:rFonts w:eastAsia="Calibri"/>
        </w:rPr>
        <w:t>5.1 REQUISITOS ...........................................................................................................</w:t>
      </w:r>
    </w:p>
    <w:p w14:paraId="0E7CD01B" w14:textId="77777777" w:rsidR="0078703E" w:rsidRDefault="00000000">
      <w:pPr>
        <w:keepNext/>
        <w:keepLines/>
        <w:widowControl/>
        <w:tabs>
          <w:tab w:val="left" w:pos="709"/>
        </w:tabs>
        <w:spacing w:before="240" w:line="259" w:lineRule="auto"/>
        <w:ind w:firstLine="0"/>
        <w:rPr>
          <w:rFonts w:eastAsia="Calibri"/>
        </w:rPr>
      </w:pPr>
      <w:r>
        <w:rPr>
          <w:rFonts w:eastAsia="Calibri"/>
        </w:rPr>
        <w:t>5.2 DIAGRAMA DE CONTEXTO....................................................................................</w:t>
      </w:r>
    </w:p>
    <w:p w14:paraId="65485BDF" w14:textId="77777777" w:rsidR="0078703E" w:rsidRDefault="00000000">
      <w:pPr>
        <w:keepNext/>
        <w:keepLines/>
        <w:widowControl/>
        <w:tabs>
          <w:tab w:val="left" w:pos="709"/>
        </w:tabs>
        <w:spacing w:before="240" w:line="259" w:lineRule="auto"/>
        <w:ind w:firstLine="0"/>
        <w:rPr>
          <w:rFonts w:eastAsia="Calibri"/>
        </w:rPr>
      </w:pPr>
      <w:r>
        <w:rPr>
          <w:rFonts w:eastAsia="Calibri"/>
        </w:rPr>
        <w:t xml:space="preserve">5.3 DIAGRAMA DE </w:t>
      </w:r>
      <w:proofErr w:type="gramStart"/>
      <w:r>
        <w:rPr>
          <w:rFonts w:eastAsia="Calibri"/>
        </w:rPr>
        <w:t>FLUXO  DE</w:t>
      </w:r>
      <w:proofErr w:type="gramEnd"/>
      <w:r>
        <w:rPr>
          <w:rFonts w:eastAsia="Calibri"/>
        </w:rPr>
        <w:t xml:space="preserve"> DADOS........................................................................</w:t>
      </w:r>
    </w:p>
    <w:p w14:paraId="23F95F77" w14:textId="77777777" w:rsidR="0078703E" w:rsidRDefault="00000000">
      <w:pPr>
        <w:keepNext/>
        <w:keepLines/>
        <w:widowControl/>
        <w:tabs>
          <w:tab w:val="left" w:pos="709"/>
        </w:tabs>
        <w:spacing w:before="240" w:line="259" w:lineRule="auto"/>
        <w:ind w:firstLine="0"/>
        <w:rPr>
          <w:rFonts w:eastAsia="Calibri"/>
        </w:rPr>
      </w:pPr>
      <w:r>
        <w:rPr>
          <w:rFonts w:eastAsia="Calibri"/>
        </w:rPr>
        <w:t>5.4 DIAGRAMA DE ENTIDADE E RELACIONAMENTO................................................</w:t>
      </w:r>
    </w:p>
    <w:p w14:paraId="30D02FD3" w14:textId="77777777" w:rsidR="0078703E" w:rsidRDefault="00000000">
      <w:pPr>
        <w:keepNext/>
        <w:keepLines/>
        <w:widowControl/>
        <w:tabs>
          <w:tab w:val="left" w:pos="709"/>
        </w:tabs>
        <w:spacing w:before="240" w:line="259" w:lineRule="auto"/>
        <w:ind w:firstLine="0"/>
        <w:rPr>
          <w:rFonts w:eastAsia="Calibri"/>
        </w:rPr>
      </w:pPr>
      <w:r>
        <w:rPr>
          <w:rFonts w:eastAsia="Calibri"/>
        </w:rPr>
        <w:t>5.5 DICIONÁRIO DE DADOS.........................................................................................</w:t>
      </w:r>
    </w:p>
    <w:p w14:paraId="3DC77217" w14:textId="77777777" w:rsidR="0078703E" w:rsidRDefault="00000000">
      <w:pPr>
        <w:keepNext/>
        <w:keepLines/>
        <w:widowControl/>
        <w:tabs>
          <w:tab w:val="left" w:pos="709"/>
        </w:tabs>
        <w:spacing w:before="240" w:line="259" w:lineRule="auto"/>
        <w:ind w:firstLine="0"/>
        <w:rPr>
          <w:rFonts w:eastAsia="Calibri"/>
        </w:rPr>
      </w:pPr>
      <w:r>
        <w:rPr>
          <w:rFonts w:eastAsia="Calibri"/>
        </w:rPr>
        <w:t>5.6 DIAGRAMA DE CASO DE USO...............................................................................</w:t>
      </w:r>
    </w:p>
    <w:p w14:paraId="2770BE4A" w14:textId="77777777" w:rsidR="0078703E" w:rsidRDefault="00000000">
      <w:pPr>
        <w:keepNext/>
        <w:keepLines/>
        <w:widowControl/>
        <w:tabs>
          <w:tab w:val="left" w:pos="709"/>
        </w:tabs>
        <w:spacing w:before="240" w:line="259" w:lineRule="auto"/>
        <w:ind w:firstLine="0"/>
        <w:rPr>
          <w:rFonts w:eastAsia="Calibri"/>
        </w:rPr>
      </w:pPr>
      <w:r>
        <w:rPr>
          <w:rFonts w:eastAsia="Calibri"/>
        </w:rPr>
        <w:t xml:space="preserve">5.6.1 </w:t>
      </w:r>
      <w:proofErr w:type="spellStart"/>
      <w:r>
        <w:rPr>
          <w:rFonts w:eastAsia="Calibri"/>
        </w:rPr>
        <w:t>Cenario</w:t>
      </w:r>
      <w:proofErr w:type="spellEnd"/>
      <w:r>
        <w:rPr>
          <w:rFonts w:eastAsia="Calibri"/>
        </w:rPr>
        <w:t xml:space="preserve"> de Login....................................................................................................</w:t>
      </w:r>
    </w:p>
    <w:p w14:paraId="2B40DFDF" w14:textId="77777777" w:rsidR="0078703E" w:rsidRDefault="00000000">
      <w:pPr>
        <w:keepNext/>
        <w:keepLines/>
        <w:widowControl/>
        <w:tabs>
          <w:tab w:val="left" w:pos="709"/>
        </w:tabs>
        <w:spacing w:before="240" w:line="259" w:lineRule="auto"/>
        <w:ind w:firstLine="0"/>
        <w:rPr>
          <w:rFonts w:eastAsia="Calibri"/>
        </w:rPr>
      </w:pPr>
      <w:r>
        <w:rPr>
          <w:rFonts w:eastAsia="Calibri"/>
          <w:b/>
          <w:bCs/>
        </w:rPr>
        <w:t>6 TELAS</w:t>
      </w:r>
      <w:r>
        <w:rPr>
          <w:rFonts w:eastAsia="Calibri"/>
        </w:rPr>
        <w:t>..........................................................................................................................</w:t>
      </w:r>
    </w:p>
    <w:p w14:paraId="72D93052" w14:textId="77777777" w:rsidR="0078703E" w:rsidRDefault="00000000">
      <w:pPr>
        <w:keepNext/>
        <w:keepLines/>
        <w:widowControl/>
        <w:tabs>
          <w:tab w:val="left" w:pos="709"/>
        </w:tabs>
        <w:spacing w:before="240" w:line="259" w:lineRule="auto"/>
        <w:ind w:firstLine="0"/>
        <w:rPr>
          <w:rFonts w:eastAsia="Calibri"/>
        </w:rPr>
      </w:pPr>
      <w:r>
        <w:rPr>
          <w:rFonts w:eastAsia="Calibri"/>
          <w:b/>
          <w:bCs/>
        </w:rPr>
        <w:t>7 CONCLUSÃO</w:t>
      </w:r>
      <w:r>
        <w:rPr>
          <w:rFonts w:eastAsia="Calibri"/>
        </w:rPr>
        <w:t>..............................................................................................................</w:t>
      </w:r>
    </w:p>
    <w:p w14:paraId="111FB07B" w14:textId="77777777" w:rsidR="0078703E" w:rsidRDefault="00000000">
      <w:pPr>
        <w:keepNext/>
        <w:keepLines/>
        <w:widowControl/>
        <w:tabs>
          <w:tab w:val="left" w:pos="709"/>
        </w:tabs>
        <w:spacing w:before="240" w:line="259" w:lineRule="auto"/>
        <w:ind w:firstLine="0"/>
        <w:rPr>
          <w:rFonts w:eastAsia="Calibri"/>
        </w:rPr>
      </w:pPr>
      <w:r>
        <w:rPr>
          <w:rFonts w:eastAsia="Calibri"/>
          <w:b/>
          <w:bCs/>
        </w:rPr>
        <w:t>8 REFERÊNCIAS</w:t>
      </w:r>
      <w:r>
        <w:rPr>
          <w:rFonts w:eastAsia="Calibri"/>
        </w:rPr>
        <w:t>.......................................................................................................18</w:t>
      </w:r>
    </w:p>
    <w:p w14:paraId="07C20760" w14:textId="77777777" w:rsidR="0078703E" w:rsidRDefault="0078703E"/>
    <w:p w14:paraId="39A19331" w14:textId="77777777" w:rsidR="0078703E" w:rsidRDefault="00000000">
      <w:pPr>
        <w:tabs>
          <w:tab w:val="left" w:pos="1155"/>
        </w:tabs>
      </w:pPr>
      <w:r>
        <w:tab/>
      </w:r>
    </w:p>
    <w:p w14:paraId="069883D0" w14:textId="77777777" w:rsidR="0078703E" w:rsidRDefault="00000000">
      <w:pPr>
        <w:pStyle w:val="Ttulo1"/>
        <w:spacing w:line="360" w:lineRule="auto"/>
      </w:pPr>
      <w:bookmarkStart w:id="1" w:name="_Toc119164362"/>
      <w:r>
        <w:lastRenderedPageBreak/>
        <w:t>1 INTRODUÇÃO</w:t>
      </w:r>
      <w:bookmarkEnd w:id="1"/>
    </w:p>
    <w:p w14:paraId="24058134" w14:textId="77777777" w:rsidR="0078703E" w:rsidRDefault="00000000">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14:paraId="023A7C0A" w14:textId="77777777" w:rsidR="0078703E" w:rsidRDefault="00000000">
      <w:pPr>
        <w:spacing w:line="360" w:lineRule="auto"/>
        <w:rPr>
          <w:color w:val="000000"/>
          <w:shd w:val="clear" w:color="auto" w:fill="FFFFFF"/>
        </w:rPr>
      </w:pPr>
      <w:r>
        <w:t xml:space="preserve">Com a pandemia (2020-2022), percebemos o grande crescimento no E-commerce, principalmente no comércio alimentício, e com isso a grande procura por fast </w:t>
      </w:r>
      <w:proofErr w:type="spellStart"/>
      <w:r>
        <w:t>foods</w:t>
      </w:r>
      <w:proofErr w:type="spellEnd"/>
      <w:r>
        <w:rPr>
          <w:rStyle w:val="Refdenotaderodap"/>
        </w:rPr>
        <w:footnoteReference w:id="2"/>
      </w:r>
      <w:r>
        <w:t xml:space="preserve">. Mesmo com muitos sistemas de hamburguerias, é perceptível que não é tão abrangente a preferência pelo site próprio e preferindo aplicativos, mas o grande benefício para grandes empresas ou até mesmos as pequenas empresas, segundo Raphael </w:t>
      </w:r>
      <w:proofErr w:type="spellStart"/>
      <w:r>
        <w:t>Cangaçu</w:t>
      </w:r>
      <w:proofErr w:type="spellEnd"/>
      <w:r>
        <w:t xml:space="preserve">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14:paraId="7C290802" w14:textId="77777777" w:rsidR="0078703E" w:rsidRDefault="0078703E">
      <w:pPr>
        <w:rPr>
          <w:color w:val="000000"/>
          <w:shd w:val="clear" w:color="auto" w:fill="FFFFFF"/>
        </w:rPr>
      </w:pPr>
    </w:p>
    <w:p w14:paraId="4D2523D8" w14:textId="77777777" w:rsidR="0078703E" w:rsidRDefault="00000000">
      <w:pPr>
        <w:pStyle w:val="Ttulo2"/>
        <w:numPr>
          <w:ilvl w:val="1"/>
          <w:numId w:val="1"/>
        </w:numPr>
        <w:ind w:left="578" w:hanging="578"/>
      </w:pPr>
      <w:bookmarkStart w:id="2" w:name="_Toc119164363"/>
      <w:r>
        <w:t>Apresentação do Problema</w:t>
      </w:r>
      <w:bookmarkEnd w:id="2"/>
    </w:p>
    <w:p w14:paraId="24DCFDB2" w14:textId="77777777" w:rsidR="0078703E" w:rsidRDefault="00000000">
      <w:pPr>
        <w:spacing w:line="360" w:lineRule="auto"/>
      </w:pPr>
      <w:r>
        <w:t xml:space="preserve">Atualmente, grande parte das pequenas e médias empresas não possuem um site para administrar melhor seu comércio, principalmente no ramo de fast </w:t>
      </w:r>
      <w:proofErr w:type="spellStart"/>
      <w:r>
        <w:t>foods</w:t>
      </w:r>
      <w:proofErr w:type="spellEnd"/>
      <w:r>
        <w:t>, pensando nisso, desenvolvemos um web site para agilizar o atendimento ao cliente.</w:t>
      </w:r>
    </w:p>
    <w:p w14:paraId="4CFD628A" w14:textId="77777777" w:rsidR="0078703E" w:rsidRDefault="0078703E"/>
    <w:p w14:paraId="2FBA2FE9" w14:textId="77777777" w:rsidR="0078703E" w:rsidRDefault="00000000">
      <w:pPr>
        <w:pStyle w:val="Ttulo1"/>
        <w:spacing w:line="360" w:lineRule="auto"/>
      </w:pPr>
      <w:bookmarkStart w:id="3" w:name="_Toc119164364"/>
      <w:r>
        <w:lastRenderedPageBreak/>
        <w:t>2 OBJETIVOS</w:t>
      </w:r>
      <w:bookmarkEnd w:id="3"/>
    </w:p>
    <w:p w14:paraId="14CCC714" w14:textId="77777777" w:rsidR="0078703E" w:rsidRDefault="00000000">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14:paraId="0EFDFE0B" w14:textId="77777777" w:rsidR="0078703E" w:rsidRDefault="00000000">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14:paraId="4107B32E" w14:textId="77777777" w:rsidR="0078703E" w:rsidRDefault="0078703E">
      <w:pPr>
        <w:spacing w:line="360" w:lineRule="auto"/>
      </w:pPr>
    </w:p>
    <w:p w14:paraId="5F71B49D" w14:textId="77777777" w:rsidR="0078703E" w:rsidRDefault="0078703E">
      <w:pPr>
        <w:spacing w:line="360" w:lineRule="auto"/>
        <w:ind w:firstLine="0"/>
        <w:rPr>
          <w:color w:val="000000"/>
          <w:sz w:val="22"/>
          <w:szCs w:val="22"/>
        </w:rPr>
      </w:pPr>
    </w:p>
    <w:p w14:paraId="282AE120" w14:textId="77777777" w:rsidR="0078703E" w:rsidRDefault="0078703E">
      <w:pPr>
        <w:spacing w:line="360" w:lineRule="auto"/>
        <w:ind w:firstLine="0"/>
        <w:rPr>
          <w:color w:val="000000"/>
          <w:sz w:val="22"/>
          <w:szCs w:val="22"/>
        </w:rPr>
      </w:pPr>
    </w:p>
    <w:p w14:paraId="100B464B" w14:textId="77777777" w:rsidR="0078703E" w:rsidRDefault="00000000">
      <w:pPr>
        <w:pStyle w:val="Ttulo1"/>
        <w:spacing w:line="360" w:lineRule="auto"/>
        <w:rPr>
          <w:sz w:val="22"/>
          <w:szCs w:val="22"/>
        </w:rPr>
      </w:pPr>
      <w:bookmarkStart w:id="4" w:name="_Toc119164365"/>
      <w:r>
        <w:lastRenderedPageBreak/>
        <w:t>3</w:t>
      </w:r>
      <w:r>
        <w:tab/>
        <w:t>METODOLOGIA</w:t>
      </w:r>
      <w:bookmarkEnd w:id="4"/>
    </w:p>
    <w:p w14:paraId="1B947188" w14:textId="77777777" w:rsidR="0078703E" w:rsidRDefault="00000000">
      <w:pPr>
        <w:spacing w:line="360" w:lineRule="auto"/>
        <w:ind w:firstLine="720"/>
      </w:pPr>
      <w:r>
        <w:t xml:space="preserve">Encontramos atualmente vários sites de hamburguerias, e visitando alguns sites, percebemos que muitos deles só têm a opção de pedir o hambúrguer ou até mesmo apenas visualizar o cardápio e fazer pedidos pelo </w:t>
      </w:r>
      <w:proofErr w:type="spellStart"/>
      <w:r>
        <w:t>Whatsapp</w:t>
      </w:r>
      <w:proofErr w:type="spellEnd"/>
      <w:r>
        <w:t>. Percebendo isso, pensamos na estratégia de incluir um sistema avançado de pedido online, permitindo aos clientes personalizar seus pedidos e escolher as opções de entrega ou retirada.</w:t>
      </w:r>
    </w:p>
    <w:p w14:paraId="28D4306B" w14:textId="77777777" w:rsidR="0078703E" w:rsidRDefault="00000000">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14:paraId="6F5253AE" w14:textId="77777777" w:rsidR="0078703E" w:rsidRDefault="00000000">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14:paraId="4461401C" w14:textId="77777777" w:rsidR="0078703E" w:rsidRDefault="0078703E">
      <w:pPr>
        <w:spacing w:line="360" w:lineRule="auto"/>
        <w:ind w:firstLine="0"/>
        <w:rPr>
          <w:color w:val="000000"/>
          <w:sz w:val="22"/>
          <w:szCs w:val="22"/>
        </w:rPr>
      </w:pPr>
    </w:p>
    <w:p w14:paraId="61E53C6D" w14:textId="77777777" w:rsidR="0078703E" w:rsidRDefault="0078703E">
      <w:pPr>
        <w:spacing w:line="240" w:lineRule="auto"/>
        <w:ind w:left="2127" w:firstLine="0"/>
        <w:rPr>
          <w:b/>
          <w:color w:val="000000"/>
          <w:sz w:val="28"/>
          <w:szCs w:val="28"/>
        </w:rPr>
      </w:pPr>
    </w:p>
    <w:p w14:paraId="324BFBAA" w14:textId="77777777" w:rsidR="0078703E" w:rsidRDefault="00000000">
      <w:pPr>
        <w:pStyle w:val="Ttulo1"/>
        <w:spacing w:line="360" w:lineRule="auto"/>
      </w:pPr>
      <w:bookmarkStart w:id="5" w:name="_Toc119164366"/>
      <w:r>
        <w:lastRenderedPageBreak/>
        <w:t xml:space="preserve">4 </w:t>
      </w:r>
      <w:r>
        <w:tab/>
        <w:t>REFERENCIAL TEÓRICO</w:t>
      </w:r>
      <w:bookmarkEnd w:id="5"/>
    </w:p>
    <w:p w14:paraId="280268F9" w14:textId="77777777" w:rsidR="0078703E" w:rsidRDefault="00000000">
      <w:pPr>
        <w:spacing w:line="360" w:lineRule="auto"/>
        <w:ind w:firstLine="720"/>
      </w:pPr>
      <w:commentRangeStart w:id="6"/>
      <w:r>
        <w:t>O</w:t>
      </w:r>
      <w:commentRangeEnd w:id="6"/>
      <w:r>
        <w:rPr>
          <w:rStyle w:val="Refdecomentrio"/>
        </w:rPr>
        <w:commentReference w:id="6"/>
      </w:r>
      <w:r>
        <w:t xml:space="preserve"> </w:t>
      </w:r>
      <w:r>
        <w:rPr>
          <w:b/>
        </w:rPr>
        <w:t>HTML</w:t>
      </w:r>
      <w:r>
        <w:t xml:space="preserve">, sigla para </w:t>
      </w:r>
      <w:proofErr w:type="spellStart"/>
      <w:r>
        <w:t>HyperText</w:t>
      </w:r>
      <w:proofErr w:type="spellEnd"/>
      <w:r>
        <w:t xml:space="preserve"> Markup </w:t>
      </w:r>
      <w:proofErr w:type="spellStart"/>
      <w:r>
        <w:t>Language</w:t>
      </w:r>
      <w:proofErr w:type="spellEnd"/>
      <w:r>
        <w:t xml:space="preserve"> ou Linguagem de Marcação de Hipertexto, é a base fundamental da web, permitindo a criação de websites e a inserção de diferentes tipos de conteúdo, como imagens e vídeos, através de hipertextos.</w:t>
      </w:r>
    </w:p>
    <w:p w14:paraId="7C692B50" w14:textId="77777777" w:rsidR="0078703E" w:rsidRDefault="00000000">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14:paraId="69AFA448" w14:textId="77777777" w:rsidR="0078703E" w:rsidRDefault="00000000">
      <w:pPr>
        <w:spacing w:line="360" w:lineRule="auto"/>
        <w:ind w:firstLine="0"/>
      </w:pPr>
      <w:r>
        <w:t xml:space="preserve">Ao visitarmos um website, podemos observar diversas formatações, como diferentes tipos de fonte e parágrafos, e todas essas estruturações são feitas através do HTML.                 </w:t>
      </w:r>
    </w:p>
    <w:p w14:paraId="123E40B1" w14:textId="77777777" w:rsidR="0078703E" w:rsidRDefault="00000000">
      <w:pPr>
        <w:spacing w:line="360" w:lineRule="auto"/>
        <w:ind w:firstLine="0"/>
      </w:pPr>
      <w:r>
        <w:t xml:space="preserve"> </w:t>
      </w:r>
      <w:r>
        <w:tab/>
        <w:t>Ele é responsável por organizar o conteúdo e apresentá-lo de forma visualmente agradável e coerente, tornando a experiência do usuário mais agradável e intuitiva.</w:t>
      </w:r>
    </w:p>
    <w:p w14:paraId="7944744E" w14:textId="77777777" w:rsidR="0078703E" w:rsidRDefault="00000000">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w:t>
      </w:r>
      <w:proofErr w:type="spellStart"/>
      <w:r>
        <w:rPr>
          <w:shd w:val="clear" w:color="auto" w:fill="FFFFFF"/>
        </w:rPr>
        <w:t>Cascading</w:t>
      </w:r>
      <w:proofErr w:type="spellEnd"/>
      <w:r>
        <w:rPr>
          <w:shd w:val="clear" w:color="auto" w:fill="FFFFFF"/>
        </w:rPr>
        <w:t xml:space="preserve"> </w:t>
      </w:r>
      <w:proofErr w:type="spellStart"/>
      <w:r>
        <w:rPr>
          <w:shd w:val="clear" w:color="auto" w:fill="FFFFFF"/>
        </w:rPr>
        <w:t>Style</w:t>
      </w:r>
      <w:proofErr w:type="spellEnd"/>
      <w:r>
        <w:rPr>
          <w:shd w:val="clear" w:color="auto" w:fill="FFFFFF"/>
        </w:rPr>
        <w:t xml:space="preserve"> </w:t>
      </w:r>
      <w:proofErr w:type="spellStart"/>
      <w:r>
        <w:rPr>
          <w:shd w:val="clear" w:color="auto" w:fill="FFFFFF"/>
        </w:rPr>
        <w:t>Sheet</w:t>
      </w:r>
      <w:proofErr w:type="spellEnd"/>
      <w:r>
        <w:rPr>
          <w:shd w:val="clear" w:color="auto" w:fill="FFFFFF"/>
        </w:rPr>
        <w:t>) é uma linguagem utilizada para estilizar elementos que foram escritos em uma linguagem de marcação HTML. O uso do CSS permite a separação do conteúdo da sua representação visual em um site.</w:t>
      </w:r>
    </w:p>
    <w:p w14:paraId="522EC268" w14:textId="77777777" w:rsidR="0078703E" w:rsidRDefault="00000000">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14:paraId="66E4E32D" w14:textId="77777777" w:rsidR="0078703E" w:rsidRDefault="00000000">
      <w:pPr>
        <w:spacing w:line="360" w:lineRule="auto"/>
        <w:ind w:firstLine="0"/>
        <w:rPr>
          <w:shd w:val="clear" w:color="auto" w:fill="FFFFFF"/>
        </w:rPr>
      </w:pPr>
      <w:r>
        <w:rPr>
          <w:shd w:val="clear" w:color="auto" w:fill="FFFFFF"/>
        </w:rPr>
        <w:t xml:space="preserve">      Criado pelo World </w:t>
      </w:r>
      <w:proofErr w:type="spellStart"/>
      <w:r>
        <w:rPr>
          <w:shd w:val="clear" w:color="auto" w:fill="FFFFFF"/>
        </w:rPr>
        <w:t>Wide</w:t>
      </w:r>
      <w:proofErr w:type="spellEnd"/>
      <w:r>
        <w:rPr>
          <w:shd w:val="clear" w:color="auto" w:fill="FFFFFF"/>
        </w:rPr>
        <w:t xml:space="preserve"> Web Consortium (W3C) em 1996, o CSS surgiu para atender a uma necessidade do HTML, que originalmente não tinha </w:t>
      </w:r>
      <w:proofErr w:type="spellStart"/>
      <w:r>
        <w:rPr>
          <w:shd w:val="clear" w:color="auto" w:fill="FFFFFF"/>
        </w:rPr>
        <w:t>tags</w:t>
      </w:r>
      <w:proofErr w:type="spellEnd"/>
      <w:r>
        <w:rPr>
          <w:shd w:val="clear" w:color="auto" w:fill="FFFFFF"/>
        </w:rPr>
        <w:t xml:space="preserve"> para formatar a página. Com o CSS, a marcação pode ser separada da estilização visual, permitindo uma maior flexibilidade e facilidade de manutenção do código.</w:t>
      </w:r>
    </w:p>
    <w:p w14:paraId="75EC158D" w14:textId="77777777" w:rsidR="0078703E" w:rsidRDefault="00000000">
      <w:pPr>
        <w:spacing w:line="360" w:lineRule="auto"/>
        <w:ind w:firstLine="0"/>
        <w:rPr>
          <w:spacing w:val="5"/>
          <w:shd w:val="clear" w:color="auto" w:fill="FFFFFF"/>
        </w:rPr>
      </w:pPr>
      <w:r>
        <w:rPr>
          <w:b/>
          <w:spacing w:val="5"/>
          <w:shd w:val="clear" w:color="auto" w:fill="FFFFFF"/>
        </w:rPr>
        <w:t xml:space="preserve">      </w:t>
      </w:r>
      <w:proofErr w:type="spellStart"/>
      <w:r>
        <w:rPr>
          <w:b/>
          <w:spacing w:val="5"/>
          <w:shd w:val="clear" w:color="auto" w:fill="FFFFFF"/>
        </w:rPr>
        <w:t>JavaScript</w:t>
      </w:r>
      <w:proofErr w:type="spellEnd"/>
      <w:r>
        <w:rPr>
          <w:b/>
          <w:spacing w:val="5"/>
          <w:shd w:val="clear" w:color="auto" w:fill="FFFFFF"/>
        </w:rPr>
        <w:t>,</w:t>
      </w:r>
      <w:r>
        <w:rPr>
          <w:spacing w:val="5"/>
          <w:shd w:val="clear" w:color="auto" w:fill="FFFFFF"/>
        </w:rPr>
        <w:t xml:space="preserve"> ou </w:t>
      </w:r>
      <w:proofErr w:type="spellStart"/>
      <w:r>
        <w:rPr>
          <w:spacing w:val="5"/>
          <w:shd w:val="clear" w:color="auto" w:fill="FFFFFF"/>
        </w:rPr>
        <w:t>JS</w:t>
      </w:r>
      <w:proofErr w:type="spellEnd"/>
      <w:r>
        <w:rPr>
          <w:spacing w:val="5"/>
          <w:shd w:val="clear" w:color="auto" w:fill="FFFFFF"/>
        </w:rPr>
        <w:t>, é uma linguagem de programação de alto nível criada em meados dos anos 90, mais especificamente em 1996, por Brendan Eich, um programador lendário que também foi um dos fundadores da Mozilla Corporation.</w:t>
      </w:r>
    </w:p>
    <w:p w14:paraId="7D03CB1D" w14:textId="77777777" w:rsidR="0078703E" w:rsidRDefault="00000000">
      <w:pPr>
        <w:spacing w:line="360" w:lineRule="auto"/>
        <w:ind w:firstLine="0"/>
        <w:rPr>
          <w:spacing w:val="5"/>
          <w:shd w:val="clear" w:color="auto" w:fill="FFFFFF"/>
        </w:rPr>
      </w:pPr>
      <w:r>
        <w:rPr>
          <w:spacing w:val="5"/>
          <w:shd w:val="clear" w:color="auto" w:fill="FFFFFF"/>
        </w:rPr>
        <w:t xml:space="preserve">      O </w:t>
      </w:r>
      <w:proofErr w:type="spellStart"/>
      <w:r>
        <w:rPr>
          <w:spacing w:val="5"/>
          <w:shd w:val="clear" w:color="auto" w:fill="FFFFFF"/>
        </w:rPr>
        <w:t>JavaScript</w:t>
      </w:r>
      <w:proofErr w:type="spellEnd"/>
      <w:r>
        <w:rPr>
          <w:spacing w:val="5"/>
          <w:shd w:val="clear" w:color="auto" w:fill="FFFFFF"/>
        </w:rPr>
        <w:t xml:space="preserve"> é uma linguagem versátil e </w:t>
      </w:r>
      <w:proofErr w:type="spellStart"/>
      <w:r>
        <w:rPr>
          <w:spacing w:val="5"/>
          <w:shd w:val="clear" w:color="auto" w:fill="FFFFFF"/>
        </w:rPr>
        <w:t>multiparadigma</w:t>
      </w:r>
      <w:proofErr w:type="spellEnd"/>
      <w:r>
        <w:rPr>
          <w:spacing w:val="5"/>
          <w:shd w:val="clear" w:color="auto" w:fill="FFFFFF"/>
        </w:rPr>
        <w:t xml:space="preserve">,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w:t>
      </w:r>
      <w:r>
        <w:rPr>
          <w:spacing w:val="5"/>
          <w:shd w:val="clear" w:color="auto" w:fill="FFFFFF"/>
        </w:rPr>
        <w:lastRenderedPageBreak/>
        <w:t>matrizes, datas e expressões regulares.</w:t>
      </w:r>
    </w:p>
    <w:p w14:paraId="15941258" w14:textId="77777777" w:rsidR="0078703E" w:rsidRDefault="00000000">
      <w:pPr>
        <w:spacing w:line="360" w:lineRule="auto"/>
        <w:ind w:firstLine="0"/>
        <w:rPr>
          <w:spacing w:val="5"/>
          <w:shd w:val="clear" w:color="auto" w:fill="FFFFFF"/>
        </w:rPr>
      </w:pPr>
      <w:r>
        <w:rPr>
          <w:spacing w:val="5"/>
          <w:shd w:val="clear" w:color="auto" w:fill="FFFFFF"/>
        </w:rPr>
        <w:t xml:space="preserve">      A principal proposta do </w:t>
      </w:r>
      <w:proofErr w:type="spellStart"/>
      <w:r>
        <w:rPr>
          <w:spacing w:val="5"/>
          <w:shd w:val="clear" w:color="auto" w:fill="FFFFFF"/>
        </w:rPr>
        <w:t>JavaScript</w:t>
      </w:r>
      <w:proofErr w:type="spellEnd"/>
      <w:r>
        <w:rPr>
          <w:spacing w:val="5"/>
          <w:shd w:val="clear" w:color="auto" w:fill="FFFFFF"/>
        </w:rPr>
        <w:t xml:space="preserve">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14:paraId="6C9088B7" w14:textId="77777777" w:rsidR="0078703E" w:rsidRDefault="00000000">
      <w:pPr>
        <w:spacing w:line="360" w:lineRule="auto"/>
        <w:ind w:firstLine="0"/>
      </w:pPr>
      <w:r>
        <w:rPr>
          <w:b/>
        </w:rPr>
        <w:t xml:space="preserve">      PHP</w:t>
      </w:r>
      <w:r>
        <w:t xml:space="preserve"> (acrônimo recursivo para "PHP: Hypertext </w:t>
      </w:r>
      <w:proofErr w:type="spellStart"/>
      <w:r>
        <w:t>Preprocessor</w:t>
      </w:r>
      <w:proofErr w:type="spellEnd"/>
      <w:r>
        <w:t xml:space="preserve">") é uma linguagem de programação de código aberto, amplamente utilizada para o desenvolvimento de aplicativos web. Foi inicialmente criada em 1994 por </w:t>
      </w:r>
      <w:proofErr w:type="spellStart"/>
      <w:r>
        <w:t>Rasmus</w:t>
      </w:r>
      <w:proofErr w:type="spellEnd"/>
      <w:r>
        <w:t xml:space="preserve"> </w:t>
      </w:r>
      <w:proofErr w:type="spellStart"/>
      <w:r>
        <w:t>Lerdorf</w:t>
      </w:r>
      <w:proofErr w:type="spellEnd"/>
      <w:r>
        <w:t xml:space="preserve">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14:paraId="7FD9D102" w14:textId="77777777" w:rsidR="0078703E" w:rsidRDefault="00000000">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14:paraId="623435BB" w14:textId="77777777" w:rsidR="0078703E" w:rsidRDefault="00000000">
      <w:pPr>
        <w:spacing w:line="360" w:lineRule="auto"/>
        <w:ind w:firstLine="0"/>
      </w:pPr>
      <w:r>
        <w:t xml:space="preserve">      O </w:t>
      </w:r>
      <w:proofErr w:type="spellStart"/>
      <w:r>
        <w:rPr>
          <w:b/>
        </w:rPr>
        <w:t>XAMPP</w:t>
      </w:r>
      <w:proofErr w:type="spellEnd"/>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w:t>
      </w:r>
      <w:proofErr w:type="spellStart"/>
      <w:r>
        <w:t>ProFTPD</w:t>
      </w:r>
      <w:proofErr w:type="spellEnd"/>
      <w:r>
        <w:t>.</w:t>
      </w:r>
    </w:p>
    <w:p w14:paraId="07FE3874" w14:textId="77777777" w:rsidR="0078703E" w:rsidRDefault="00000000">
      <w:pPr>
        <w:spacing w:line="360" w:lineRule="auto"/>
        <w:ind w:firstLine="0"/>
      </w:pPr>
      <w:r>
        <w:t xml:space="preserve">       O </w:t>
      </w:r>
      <w:proofErr w:type="spellStart"/>
      <w:r>
        <w:t>XAMPP</w:t>
      </w:r>
      <w:proofErr w:type="spellEnd"/>
      <w:r>
        <w:t xml:space="preserve"> é comumente utilizado por desenvolvedores web que desejam testar e depurar seus aplicativos em um ambiente local antes de implantá-los em um servidor remoto. </w:t>
      </w:r>
    </w:p>
    <w:p w14:paraId="3EC874BC" w14:textId="77777777" w:rsidR="0078703E" w:rsidRDefault="00000000">
      <w:pPr>
        <w:spacing w:line="360" w:lineRule="auto"/>
        <w:ind w:firstLine="0"/>
      </w:pPr>
      <w:r>
        <w:t xml:space="preserve">Uma vez que o </w:t>
      </w:r>
      <w:proofErr w:type="spellStart"/>
      <w:r>
        <w:t>XAMPP</w:t>
      </w:r>
      <w:proofErr w:type="spellEnd"/>
      <w:r>
        <w:t xml:space="preserve"> é instalado, o desenvolvedor pode criar e testar aplicativos web em seu computador pessoal, sem precisar de uma conexão com a internet ou de um servidor web remoto. Isso permite que o desenvolvedor trabalhe em seus projetos </w:t>
      </w:r>
      <w:r>
        <w:lastRenderedPageBreak/>
        <w:t>com mais rapidez e eficiência, além de permitir a experimentação com diferentes tecnologias web.</w:t>
      </w:r>
    </w:p>
    <w:p w14:paraId="2B332BC9" w14:textId="77777777" w:rsidR="0078703E" w:rsidRDefault="00000000">
      <w:pPr>
        <w:spacing w:line="360" w:lineRule="auto"/>
        <w:ind w:firstLine="0"/>
      </w:pPr>
      <w:r>
        <w:t xml:space="preserve">       O </w:t>
      </w:r>
      <w:r>
        <w:rPr>
          <w:b/>
        </w:rPr>
        <w:t>MySQL</w:t>
      </w:r>
      <w:r>
        <w:t xml:space="preserve"> é um sistema de gerenciamento de banco de dados relacional (</w:t>
      </w:r>
      <w:proofErr w:type="spellStart"/>
      <w:r>
        <w:t>RDBMS</w:t>
      </w:r>
      <w:proofErr w:type="spellEnd"/>
      <w:r>
        <w:t xml:space="preserve">) de código aberto, amplamente utilizado para armazenar e gerenciar dados em aplicativos web. Ele foi desenvolvido pela empresa sueca MySQL </w:t>
      </w:r>
      <w:proofErr w:type="spellStart"/>
      <w:r>
        <w:t>AB</w:t>
      </w:r>
      <w:proofErr w:type="spellEnd"/>
      <w:r>
        <w:t>, que foi posteriormente adquirida pela Oracle Corporation.</w:t>
      </w:r>
    </w:p>
    <w:p w14:paraId="65238F8A" w14:textId="77777777" w:rsidR="0078703E" w:rsidRDefault="00000000">
      <w:pPr>
        <w:spacing w:line="360" w:lineRule="auto"/>
        <w:ind w:firstLine="0"/>
      </w:pPr>
      <w:r>
        <w:t xml:space="preserve">      O MySQL usa a linguagem de consulta estruturada (SQL) para gerenciar e manipular dados em bancos de dados relacionais. Ele oferece suporte para várias plataformas, incluindo Windows, Linux e </w:t>
      </w:r>
      <w:proofErr w:type="spellStart"/>
      <w:r>
        <w:t>macOS</w:t>
      </w:r>
      <w:proofErr w:type="spellEnd"/>
      <w:r>
        <w:t>, e é compatível com muitas linguagens de programação, como PHP, Java e Python.</w:t>
      </w:r>
    </w:p>
    <w:p w14:paraId="204692F3" w14:textId="77777777" w:rsidR="0078703E" w:rsidRDefault="00000000">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14:paraId="4E804ABE" w14:textId="77777777" w:rsidR="0078703E" w:rsidRDefault="00000000">
      <w:pPr>
        <w:spacing w:line="360" w:lineRule="auto"/>
        <w:ind w:firstLine="0"/>
      </w:pPr>
      <w:r>
        <w:t xml:space="preserve">      Além disso, o MySQL é compatível com muitos frameworks e ferramentas populares de desenvolvimento web, como o </w:t>
      </w:r>
      <w:proofErr w:type="spellStart"/>
      <w:r>
        <w:t>XAMPP</w:t>
      </w:r>
      <w:proofErr w:type="spellEnd"/>
      <w:r>
        <w:t xml:space="preserve"> e o </w:t>
      </w:r>
      <w:proofErr w:type="spellStart"/>
      <w:r>
        <w:t>LAMP</w:t>
      </w:r>
      <w:proofErr w:type="spellEnd"/>
      <w:r>
        <w:t xml:space="preserve"> (Linux, Apache, MySQL, PHP). Ele é um dos bancos de dados mais populares do mundo e é usado por muitas empresas e organizações, desde startups até grandes corporações.</w:t>
      </w:r>
    </w:p>
    <w:p w14:paraId="2AC04C64" w14:textId="77777777" w:rsidR="0078703E" w:rsidRDefault="00000000">
      <w:pPr>
        <w:spacing w:line="360" w:lineRule="auto"/>
        <w:ind w:firstLine="0"/>
        <w:rPr>
          <w:color w:val="000000"/>
          <w:sz w:val="22"/>
          <w:szCs w:val="22"/>
        </w:rPr>
      </w:pPr>
      <w:r>
        <w:rPr>
          <w:color w:val="000000"/>
          <w:sz w:val="22"/>
          <w:szCs w:val="22"/>
        </w:rPr>
        <w:tab/>
      </w:r>
    </w:p>
    <w:p w14:paraId="2E3F6B5A" w14:textId="77777777" w:rsidR="0078703E" w:rsidRDefault="0078703E">
      <w:pPr>
        <w:spacing w:line="360" w:lineRule="auto"/>
        <w:ind w:firstLine="0"/>
        <w:rPr>
          <w:b/>
          <w:color w:val="000000"/>
          <w:sz w:val="28"/>
          <w:szCs w:val="28"/>
        </w:rPr>
      </w:pPr>
    </w:p>
    <w:p w14:paraId="52061910" w14:textId="77777777" w:rsidR="0078703E" w:rsidRDefault="0078703E">
      <w:pPr>
        <w:spacing w:line="360" w:lineRule="auto"/>
        <w:ind w:firstLine="0"/>
        <w:rPr>
          <w:b/>
          <w:color w:val="000000"/>
          <w:sz w:val="28"/>
          <w:szCs w:val="28"/>
        </w:rPr>
      </w:pPr>
    </w:p>
    <w:p w14:paraId="4EFC4B96" w14:textId="77777777" w:rsidR="0078703E" w:rsidRDefault="0078703E">
      <w:pPr>
        <w:spacing w:line="360" w:lineRule="auto"/>
        <w:ind w:firstLine="0"/>
        <w:rPr>
          <w:b/>
          <w:color w:val="000000"/>
          <w:sz w:val="28"/>
          <w:szCs w:val="28"/>
        </w:rPr>
      </w:pPr>
    </w:p>
    <w:p w14:paraId="3FEC8BFD" w14:textId="77777777" w:rsidR="0078703E" w:rsidRDefault="00000000">
      <w:pPr>
        <w:pStyle w:val="Ttulo1"/>
        <w:spacing w:line="360" w:lineRule="auto"/>
        <w:rPr>
          <w:sz w:val="38"/>
          <w:szCs w:val="38"/>
        </w:rPr>
      </w:pPr>
      <w:bookmarkStart w:id="7" w:name="_Toc119164367"/>
      <w:r>
        <w:lastRenderedPageBreak/>
        <w:t xml:space="preserve">5 DOCUMENTAÇÃO </w:t>
      </w:r>
      <w:r>
        <w:rPr>
          <w:sz w:val="38"/>
          <w:szCs w:val="38"/>
        </w:rPr>
        <w:t>do projeto</w:t>
      </w:r>
      <w:bookmarkEnd w:id="7"/>
    </w:p>
    <w:p w14:paraId="70C34239" w14:textId="77777777" w:rsidR="0078703E" w:rsidRPr="0012139B" w:rsidRDefault="00000000" w:rsidP="0012139B">
      <w:pPr>
        <w:spacing w:line="360" w:lineRule="auto"/>
      </w:pPr>
      <w:r w:rsidRPr="0012139B">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14:paraId="0DD07255" w14:textId="77777777" w:rsidR="0078703E" w:rsidRPr="0012139B" w:rsidRDefault="00000000" w:rsidP="0012139B">
      <w:pPr>
        <w:spacing w:line="360" w:lineRule="auto"/>
      </w:pPr>
      <w:r w:rsidRPr="0012139B">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14:paraId="10BED078" w14:textId="77777777" w:rsidR="0078703E" w:rsidRPr="0012139B" w:rsidRDefault="00000000" w:rsidP="0012139B">
      <w:pPr>
        <w:spacing w:line="360" w:lineRule="auto"/>
      </w:pPr>
      <w:r w:rsidRPr="0012139B">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14:paraId="377993C2" w14:textId="77777777" w:rsidR="0078703E" w:rsidRDefault="00000000" w:rsidP="0012139B">
      <w:pPr>
        <w:spacing w:line="360" w:lineRule="auto"/>
      </w:pPr>
      <w:r w:rsidRPr="0012139B">
        <w:t>Ao longo de todo o processo de desenvolvimento de software, são geradas diversas formas de documentação (Pressman, 2011).</w:t>
      </w:r>
    </w:p>
    <w:p w14:paraId="764EEB53" w14:textId="77777777" w:rsidR="0012139B" w:rsidRDefault="0012139B" w:rsidP="0012139B">
      <w:pPr>
        <w:spacing w:line="360" w:lineRule="auto"/>
      </w:pPr>
    </w:p>
    <w:p w14:paraId="3379A9BF" w14:textId="77777777" w:rsidR="0012139B" w:rsidRDefault="0012139B" w:rsidP="0012139B">
      <w:pPr>
        <w:spacing w:line="360" w:lineRule="auto"/>
      </w:pPr>
    </w:p>
    <w:p w14:paraId="7DDC03DA" w14:textId="41BAB4A4" w:rsidR="0012139B" w:rsidRDefault="0012139B" w:rsidP="0012139B">
      <w:pPr>
        <w:spacing w:line="360" w:lineRule="auto"/>
      </w:pPr>
      <w:ins w:id="8" w:author="Aparecida" w:date="2023-08-01T19:27:00Z">
        <w:r>
          <w:t>FALTA CICLO DE VIDA</w:t>
        </w:r>
      </w:ins>
    </w:p>
    <w:p w14:paraId="5C993EBA" w14:textId="77777777" w:rsidR="0012139B" w:rsidRDefault="0012139B" w:rsidP="0012139B">
      <w:pPr>
        <w:spacing w:line="360" w:lineRule="auto"/>
      </w:pPr>
    </w:p>
    <w:p w14:paraId="1F5EF2AE" w14:textId="77777777" w:rsidR="0012139B" w:rsidRDefault="0012139B" w:rsidP="0012139B">
      <w:pPr>
        <w:spacing w:line="360" w:lineRule="auto"/>
      </w:pPr>
    </w:p>
    <w:p w14:paraId="09AAD2C4" w14:textId="77777777" w:rsidR="0012139B" w:rsidRPr="0012139B" w:rsidRDefault="0012139B" w:rsidP="0012139B">
      <w:pPr>
        <w:spacing w:line="360" w:lineRule="auto"/>
      </w:pPr>
    </w:p>
    <w:p w14:paraId="4E263C9D" w14:textId="77777777" w:rsidR="0078703E" w:rsidRDefault="00000000">
      <w:pPr>
        <w:pStyle w:val="Ttulo2"/>
        <w:spacing w:before="0" w:after="0"/>
      </w:pPr>
      <w:bookmarkStart w:id="9" w:name="_Toc119164368"/>
      <w:r>
        <w:lastRenderedPageBreak/>
        <w:t>5.1 Requisitos</w:t>
      </w:r>
      <w:bookmarkEnd w:id="9"/>
      <w:r>
        <w:t xml:space="preserve"> </w:t>
      </w:r>
    </w:p>
    <w:p w14:paraId="2BF03A4A" w14:textId="77777777" w:rsidR="0078703E" w:rsidRPr="0012139B" w:rsidRDefault="00000000" w:rsidP="0012139B">
      <w:pPr>
        <w:spacing w:line="360" w:lineRule="auto"/>
      </w:pPr>
      <w:r w:rsidRPr="0012139B">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14:paraId="39F8E7E6" w14:textId="77777777" w:rsidR="0078703E" w:rsidRPr="0012139B" w:rsidRDefault="00000000" w:rsidP="0012139B">
      <w:pPr>
        <w:spacing w:line="360" w:lineRule="auto"/>
        <w:pPrChange w:id="10" w:author="Aparecida" w:date="2023-08-01T19:28:00Z">
          <w:pPr>
            <w:tabs>
              <w:tab w:val="left" w:pos="0"/>
            </w:tabs>
            <w:spacing w:line="360" w:lineRule="auto"/>
            <w:ind w:firstLineChars="100" w:firstLine="240"/>
          </w:pPr>
        </w:pPrChange>
      </w:pPr>
      <w:r w:rsidRPr="0012139B">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14:paraId="1CE5332E" w14:textId="77777777" w:rsidR="0078703E" w:rsidRPr="0012139B" w:rsidRDefault="00000000" w:rsidP="0012139B">
      <w:pPr>
        <w:spacing w:line="360" w:lineRule="auto"/>
        <w:pPrChange w:id="11" w:author="Aparecida" w:date="2023-08-01T19:28:00Z">
          <w:pPr>
            <w:tabs>
              <w:tab w:val="left" w:pos="0"/>
            </w:tabs>
            <w:spacing w:line="360" w:lineRule="auto"/>
            <w:ind w:firstLine="0"/>
          </w:pPr>
        </w:pPrChange>
      </w:pPr>
      <w:r w:rsidRPr="0012139B">
        <w:t>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os serviços que o sistema irá disponibilizar, baseando-se nas entradas especificadas pelos usuários. Em outras palavras, eles definem como o sistema deve responder a essas entradas e se comportar em situações predefinidas (</w:t>
      </w:r>
      <w:proofErr w:type="spellStart"/>
      <w:r w:rsidRPr="0012139B">
        <w:t>Sommerville</w:t>
      </w:r>
      <w:proofErr w:type="spellEnd"/>
      <w:r w:rsidRPr="0012139B">
        <w:t>, 2007).</w:t>
      </w:r>
    </w:p>
    <w:p w14:paraId="1FE93046" w14:textId="77777777" w:rsidR="0078703E" w:rsidRDefault="00000000" w:rsidP="0012139B">
      <w:pPr>
        <w:spacing w:line="360" w:lineRule="auto"/>
        <w:pPrChange w:id="12" w:author="Aparecida" w:date="2023-08-01T19:28:00Z">
          <w:pPr>
            <w:tabs>
              <w:tab w:val="left" w:pos="0"/>
            </w:tabs>
            <w:spacing w:line="360" w:lineRule="auto"/>
            <w:ind w:firstLineChars="100" w:firstLine="240"/>
          </w:pPr>
        </w:pPrChange>
      </w:pPr>
      <w:r w:rsidRPr="0012139B">
        <w:t>Por outro lado, os requisitos não funcionais são restrições sob as quais o sistema deve</w:t>
      </w:r>
      <w:r>
        <w:t xml:space="preserve"> operar. Eles podem ser considerados atributos de qualidade, desempenho, segurança, utilidade, confiabilidade, suporte e escalabilidade (</w:t>
      </w:r>
      <w:proofErr w:type="spellStart"/>
      <w:r>
        <w:t>Sommerville</w:t>
      </w:r>
      <w:proofErr w:type="spellEnd"/>
      <w:r>
        <w:t>, 2007).</w:t>
      </w:r>
      <w:r>
        <w:tab/>
      </w:r>
    </w:p>
    <w:p w14:paraId="4FEDA89F" w14:textId="77777777" w:rsidR="0078703E" w:rsidRDefault="00000000">
      <w:pPr>
        <w:pStyle w:val="Ttulo2"/>
        <w:spacing w:before="0" w:after="0"/>
      </w:pPr>
      <w:bookmarkStart w:id="13" w:name="_Toc119164369"/>
      <w:r>
        <w:t>5.1.1 Requisitos funcionais</w:t>
      </w:r>
      <w:bookmarkEnd w:id="13"/>
    </w:p>
    <w:p w14:paraId="6B6AC8A1" w14:textId="77777777" w:rsidR="0078703E" w:rsidRDefault="00000000">
      <w:pPr>
        <w:numPr>
          <w:ilvl w:val="255"/>
          <w:numId w:val="0"/>
        </w:numPr>
      </w:pPr>
      <w:r>
        <w:rPr>
          <w:noProof/>
        </w:rPr>
        <w:drawing>
          <wp:inline distT="0" distB="0" distL="114300" distR="114300" wp14:anchorId="6D76C185" wp14:editId="7FEAF569">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3"/>
                    <a:stretch>
                      <a:fillRect/>
                    </a:stretch>
                  </pic:blipFill>
                  <pic:spPr>
                    <a:xfrm>
                      <a:off x="0" y="0"/>
                      <a:ext cx="5758815" cy="1782445"/>
                    </a:xfrm>
                    <a:prstGeom prst="rect">
                      <a:avLst/>
                    </a:prstGeom>
                    <a:noFill/>
                    <a:ln>
                      <a:noFill/>
                    </a:ln>
                  </pic:spPr>
                </pic:pic>
              </a:graphicData>
            </a:graphic>
          </wp:inline>
        </w:drawing>
      </w:r>
    </w:p>
    <w:p w14:paraId="7A9FC5C4" w14:textId="77777777" w:rsidR="0078703E"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5E72E504" w14:textId="77777777" w:rsidR="0078703E" w:rsidRDefault="0078703E">
      <w:pPr>
        <w:spacing w:line="240" w:lineRule="auto"/>
        <w:ind w:firstLine="0"/>
        <w:rPr>
          <w:color w:val="000000"/>
          <w:sz w:val="22"/>
          <w:szCs w:val="22"/>
        </w:rPr>
      </w:pPr>
    </w:p>
    <w:p w14:paraId="78C8AB2F" w14:textId="77777777" w:rsidR="0078703E" w:rsidRDefault="00000000">
      <w:pPr>
        <w:pStyle w:val="Ttulo3"/>
        <w:spacing w:before="0" w:after="0" w:line="360" w:lineRule="auto"/>
        <w:rPr>
          <w:b/>
        </w:rPr>
      </w:pPr>
      <w:bookmarkStart w:id="14" w:name="_Toc119164370"/>
      <w:r>
        <w:rPr>
          <w:b/>
        </w:rPr>
        <w:t>5.1.2 Requisitos não funcionais</w:t>
      </w:r>
      <w:bookmarkEnd w:id="14"/>
      <w:r>
        <w:rPr>
          <w:b/>
        </w:rPr>
        <w:t xml:space="preserve"> </w:t>
      </w:r>
    </w:p>
    <w:p w14:paraId="455C1705" w14:textId="43696BCB" w:rsidR="0078703E" w:rsidDel="0012139B" w:rsidRDefault="0078703E">
      <w:pPr>
        <w:rPr>
          <w:del w:id="15" w:author="Aparecida" w:date="2023-08-01T19:28:00Z"/>
        </w:rPr>
      </w:pPr>
    </w:p>
    <w:p w14:paraId="78EBF8D9" w14:textId="77777777" w:rsidR="0078703E" w:rsidRDefault="00000000">
      <w:pPr>
        <w:tabs>
          <w:tab w:val="left" w:pos="0"/>
        </w:tabs>
        <w:spacing w:line="360" w:lineRule="auto"/>
        <w:ind w:firstLine="0"/>
      </w:pPr>
      <w:r>
        <w:rPr>
          <w:noProof/>
        </w:rPr>
        <w:drawing>
          <wp:inline distT="0" distB="0" distL="114300" distR="114300" wp14:anchorId="73D5C523" wp14:editId="6AF8C3A0">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4"/>
                    <a:stretch>
                      <a:fillRect/>
                    </a:stretch>
                  </pic:blipFill>
                  <pic:spPr>
                    <a:xfrm>
                      <a:off x="0" y="0"/>
                      <a:ext cx="5755640" cy="1296035"/>
                    </a:xfrm>
                    <a:prstGeom prst="rect">
                      <a:avLst/>
                    </a:prstGeom>
                    <a:noFill/>
                    <a:ln>
                      <a:noFill/>
                    </a:ln>
                  </pic:spPr>
                </pic:pic>
              </a:graphicData>
            </a:graphic>
          </wp:inline>
        </w:drawing>
      </w:r>
    </w:p>
    <w:p w14:paraId="0FB69B77" w14:textId="77777777" w:rsidR="0078703E" w:rsidRDefault="0078703E">
      <w:pPr>
        <w:widowControl/>
        <w:spacing w:line="240" w:lineRule="auto"/>
        <w:ind w:firstLine="0"/>
        <w:jc w:val="left"/>
        <w:rPr>
          <w:rFonts w:ascii="Calibri" w:eastAsia="Calibri" w:hAnsi="Calibri" w:cs="Calibri"/>
        </w:rPr>
      </w:pPr>
    </w:p>
    <w:p w14:paraId="6B76D6CE" w14:textId="77777777" w:rsidR="0078703E"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491B8DFA" w14:textId="1684803F" w:rsidR="0078703E" w:rsidDel="0012139B" w:rsidRDefault="0078703E">
      <w:pPr>
        <w:spacing w:line="360" w:lineRule="auto"/>
        <w:ind w:firstLine="0"/>
        <w:rPr>
          <w:del w:id="16" w:author="Aparecida" w:date="2023-08-01T19:28:00Z"/>
          <w:color w:val="000000"/>
          <w:sz w:val="22"/>
          <w:szCs w:val="22"/>
        </w:rPr>
      </w:pPr>
    </w:p>
    <w:p w14:paraId="41229473" w14:textId="4DF23271" w:rsidR="0078703E" w:rsidDel="0012139B" w:rsidRDefault="0078703E">
      <w:pPr>
        <w:spacing w:line="360" w:lineRule="auto"/>
        <w:ind w:firstLine="0"/>
        <w:rPr>
          <w:del w:id="17" w:author="Aparecida" w:date="2023-08-01T19:28:00Z"/>
          <w:color w:val="000000"/>
          <w:sz w:val="22"/>
          <w:szCs w:val="22"/>
        </w:rPr>
      </w:pPr>
    </w:p>
    <w:p w14:paraId="66A5D771" w14:textId="6619BFD5" w:rsidR="0078703E" w:rsidDel="0012139B" w:rsidRDefault="0078703E">
      <w:pPr>
        <w:spacing w:line="360" w:lineRule="auto"/>
        <w:ind w:firstLine="0"/>
        <w:rPr>
          <w:del w:id="18" w:author="Aparecida" w:date="2023-08-01T19:28:00Z"/>
          <w:color w:val="000000"/>
          <w:sz w:val="22"/>
          <w:szCs w:val="22"/>
        </w:rPr>
      </w:pPr>
    </w:p>
    <w:p w14:paraId="0346F7D3" w14:textId="274E4EAC" w:rsidR="0078703E" w:rsidDel="0012139B" w:rsidRDefault="0078703E">
      <w:pPr>
        <w:spacing w:line="360" w:lineRule="auto"/>
        <w:ind w:firstLine="0"/>
        <w:rPr>
          <w:del w:id="19" w:author="Aparecida" w:date="2023-08-01T19:28:00Z"/>
          <w:color w:val="000000"/>
          <w:sz w:val="22"/>
          <w:szCs w:val="22"/>
        </w:rPr>
      </w:pPr>
    </w:p>
    <w:p w14:paraId="549E1119" w14:textId="69D662F0" w:rsidR="0078703E" w:rsidDel="0012139B" w:rsidRDefault="0078703E">
      <w:pPr>
        <w:spacing w:line="360" w:lineRule="auto"/>
        <w:ind w:firstLine="0"/>
        <w:rPr>
          <w:del w:id="20" w:author="Aparecida" w:date="2023-08-01T19:28:00Z"/>
          <w:color w:val="000000"/>
          <w:sz w:val="22"/>
          <w:szCs w:val="22"/>
        </w:rPr>
      </w:pPr>
    </w:p>
    <w:p w14:paraId="4F02D5CF" w14:textId="253A89BA" w:rsidR="0078703E" w:rsidDel="0012139B" w:rsidRDefault="0078703E">
      <w:pPr>
        <w:spacing w:line="360" w:lineRule="auto"/>
        <w:ind w:firstLine="0"/>
        <w:rPr>
          <w:del w:id="21" w:author="Aparecida" w:date="2023-08-01T19:28:00Z"/>
          <w:color w:val="000000"/>
          <w:sz w:val="22"/>
          <w:szCs w:val="22"/>
        </w:rPr>
      </w:pPr>
    </w:p>
    <w:p w14:paraId="3AD13BFE" w14:textId="279803EE" w:rsidR="0078703E" w:rsidDel="0012139B" w:rsidRDefault="0078703E">
      <w:pPr>
        <w:spacing w:line="360" w:lineRule="auto"/>
        <w:ind w:firstLine="0"/>
        <w:rPr>
          <w:del w:id="22" w:author="Aparecida" w:date="2023-08-01T19:28:00Z"/>
          <w:color w:val="000000"/>
          <w:sz w:val="22"/>
          <w:szCs w:val="22"/>
        </w:rPr>
      </w:pPr>
    </w:p>
    <w:p w14:paraId="07F7584B" w14:textId="62E80F6E" w:rsidR="0078703E" w:rsidDel="0012139B" w:rsidRDefault="0078703E">
      <w:pPr>
        <w:spacing w:line="360" w:lineRule="auto"/>
        <w:ind w:firstLine="0"/>
        <w:rPr>
          <w:del w:id="23" w:author="Aparecida" w:date="2023-08-01T19:28:00Z"/>
          <w:color w:val="000000"/>
          <w:sz w:val="22"/>
          <w:szCs w:val="22"/>
        </w:rPr>
      </w:pPr>
    </w:p>
    <w:p w14:paraId="3702E0A1" w14:textId="75F3E97E" w:rsidR="0078703E" w:rsidDel="0012139B" w:rsidRDefault="0078703E">
      <w:pPr>
        <w:spacing w:line="360" w:lineRule="auto"/>
        <w:ind w:firstLine="0"/>
        <w:rPr>
          <w:del w:id="24" w:author="Aparecida" w:date="2023-08-01T19:28:00Z"/>
          <w:color w:val="000000"/>
          <w:sz w:val="22"/>
          <w:szCs w:val="22"/>
        </w:rPr>
      </w:pPr>
    </w:p>
    <w:p w14:paraId="047060DA" w14:textId="2448102A" w:rsidR="0078703E" w:rsidDel="0012139B" w:rsidRDefault="0078703E">
      <w:pPr>
        <w:spacing w:line="360" w:lineRule="auto"/>
        <w:ind w:firstLine="0"/>
        <w:rPr>
          <w:del w:id="25" w:author="Aparecida" w:date="2023-08-01T19:28:00Z"/>
          <w:color w:val="000000"/>
          <w:sz w:val="22"/>
          <w:szCs w:val="22"/>
        </w:rPr>
      </w:pPr>
    </w:p>
    <w:p w14:paraId="66402EEF" w14:textId="4BCDCE5B" w:rsidR="0078703E" w:rsidDel="0012139B" w:rsidRDefault="0078703E">
      <w:pPr>
        <w:spacing w:line="360" w:lineRule="auto"/>
        <w:ind w:firstLine="0"/>
        <w:rPr>
          <w:del w:id="26" w:author="Aparecida" w:date="2023-08-01T19:28:00Z"/>
          <w:color w:val="000000"/>
          <w:sz w:val="22"/>
          <w:szCs w:val="22"/>
        </w:rPr>
      </w:pPr>
    </w:p>
    <w:p w14:paraId="47557951" w14:textId="03B3BD01" w:rsidR="0078703E" w:rsidDel="0012139B" w:rsidRDefault="0078703E">
      <w:pPr>
        <w:spacing w:line="360" w:lineRule="auto"/>
        <w:ind w:firstLine="0"/>
        <w:rPr>
          <w:del w:id="27" w:author="Aparecida" w:date="2023-08-01T19:28:00Z"/>
          <w:color w:val="000000"/>
          <w:sz w:val="22"/>
          <w:szCs w:val="22"/>
        </w:rPr>
      </w:pPr>
    </w:p>
    <w:p w14:paraId="351BE0E2" w14:textId="07573058" w:rsidR="0078703E" w:rsidDel="0012139B" w:rsidRDefault="0078703E">
      <w:pPr>
        <w:spacing w:line="360" w:lineRule="auto"/>
        <w:ind w:firstLine="0"/>
        <w:rPr>
          <w:del w:id="28" w:author="Aparecida" w:date="2023-08-01T19:28:00Z"/>
          <w:color w:val="000000"/>
          <w:sz w:val="22"/>
          <w:szCs w:val="22"/>
        </w:rPr>
      </w:pPr>
    </w:p>
    <w:p w14:paraId="098F0A62" w14:textId="77777777" w:rsidR="0078703E" w:rsidRDefault="00000000">
      <w:pPr>
        <w:pStyle w:val="Ttulo2"/>
        <w:numPr>
          <w:ilvl w:val="1"/>
          <w:numId w:val="2"/>
        </w:numPr>
        <w:spacing w:before="0" w:after="0"/>
        <w:rPr>
          <w:color w:val="000000"/>
        </w:rPr>
      </w:pPr>
      <w:r>
        <w:t xml:space="preserve"> </w:t>
      </w:r>
      <w:bookmarkStart w:id="29" w:name="_Toc119164371"/>
      <w:r>
        <w:t>Diagrama de Contexto</w:t>
      </w:r>
      <w:bookmarkEnd w:id="29"/>
    </w:p>
    <w:p w14:paraId="4F8E01A1" w14:textId="2131CB5F" w:rsidR="0078703E" w:rsidRPr="0012139B" w:rsidDel="0012139B" w:rsidRDefault="00000000" w:rsidP="0012139B">
      <w:pPr>
        <w:spacing w:line="360" w:lineRule="auto"/>
        <w:rPr>
          <w:del w:id="30" w:author="Aparecida" w:date="2023-08-01T19:28:00Z"/>
        </w:rPr>
        <w:pPrChange w:id="31" w:author="Aparecida" w:date="2023-08-01T19:29:00Z">
          <w:pPr>
            <w:widowControl/>
            <w:jc w:val="left"/>
          </w:pPr>
        </w:pPrChange>
      </w:pPr>
      <w:commentRangeStart w:id="32"/>
      <w:r w:rsidRPr="0012139B">
        <w:rPr>
          <w:rPrChange w:id="33" w:author="Aparecida" w:date="2023-08-01T19:28:00Z">
            <w:rPr>
              <w:rFonts w:eastAsia="SimSun"/>
              <w:color w:val="000000"/>
              <w:lang w:eastAsia="zh-CN" w:bidi="ar"/>
            </w:rPr>
          </w:rPrChange>
        </w:rPr>
        <w:t>Tem</w:t>
      </w:r>
      <w:commentRangeEnd w:id="32"/>
      <w:r w:rsidR="0012139B">
        <w:rPr>
          <w:rStyle w:val="Refdecomentrio"/>
        </w:rPr>
        <w:commentReference w:id="32"/>
      </w:r>
      <w:r w:rsidRPr="0012139B">
        <w:rPr>
          <w:rPrChange w:id="34" w:author="Aparecida" w:date="2023-08-01T19:28:00Z">
            <w:rPr>
              <w:rFonts w:eastAsia="SimSun"/>
              <w:color w:val="000000"/>
              <w:lang w:eastAsia="zh-CN" w:bidi="ar"/>
            </w:rPr>
          </w:rPrChange>
        </w:rPr>
        <w:t xml:space="preserve"> o objetivo principal de determinar os limites dos processos, além de</w:t>
      </w:r>
      <w:ins w:id="35" w:author="Aparecida" w:date="2023-08-01T19:28:00Z">
        <w:r w:rsidR="0012139B">
          <w:t xml:space="preserve"> </w:t>
        </w:r>
      </w:ins>
      <w:del w:id="36" w:author="Aparecida" w:date="2023-08-01T19:28:00Z">
        <w:r w:rsidRPr="0012139B" w:rsidDel="0012139B">
          <w:rPr>
            <w:rPrChange w:id="37" w:author="Aparecida" w:date="2023-08-01T19:28:00Z">
              <w:rPr>
                <w:rFonts w:eastAsia="SimSun"/>
                <w:color w:val="000000"/>
                <w:lang w:eastAsia="zh-CN" w:bidi="ar"/>
              </w:rPr>
            </w:rPrChange>
          </w:rPr>
          <w:delText xml:space="preserve"> </w:delText>
        </w:r>
      </w:del>
    </w:p>
    <w:p w14:paraId="15E167E4" w14:textId="72C0965A" w:rsidR="0078703E" w:rsidRPr="0012139B" w:rsidDel="0012139B" w:rsidRDefault="00000000" w:rsidP="0012139B">
      <w:pPr>
        <w:spacing w:line="360" w:lineRule="auto"/>
        <w:rPr>
          <w:del w:id="38" w:author="Aparecida" w:date="2023-08-01T19:28:00Z"/>
        </w:rPr>
        <w:pPrChange w:id="39" w:author="Aparecida" w:date="2023-08-01T19:29:00Z">
          <w:pPr>
            <w:widowControl/>
            <w:jc w:val="left"/>
          </w:pPr>
        </w:pPrChange>
      </w:pPr>
      <w:r w:rsidRPr="0012139B">
        <w:rPr>
          <w:rPrChange w:id="40" w:author="Aparecida" w:date="2023-08-01T19:28:00Z">
            <w:rPr>
              <w:rFonts w:eastAsia="SimSun"/>
              <w:color w:val="000000"/>
              <w:lang w:eastAsia="zh-CN" w:bidi="ar"/>
            </w:rPr>
          </w:rPrChange>
        </w:rPr>
        <w:t xml:space="preserve">áreas envolvidas a ele e os relacionamentos com outros processos e elementos </w:t>
      </w:r>
    </w:p>
    <w:p w14:paraId="035B469C" w14:textId="4281C02C" w:rsidR="0078703E" w:rsidRPr="0012139B" w:rsidDel="0012139B" w:rsidRDefault="00000000" w:rsidP="0012139B">
      <w:pPr>
        <w:spacing w:line="360" w:lineRule="auto"/>
        <w:rPr>
          <w:del w:id="41" w:author="Aparecida" w:date="2023-08-01T19:29:00Z"/>
        </w:rPr>
        <w:pPrChange w:id="42" w:author="Aparecida" w:date="2023-08-01T19:29:00Z">
          <w:pPr>
            <w:widowControl/>
            <w:jc w:val="left"/>
          </w:pPr>
        </w:pPrChange>
      </w:pPr>
      <w:r w:rsidRPr="0012139B">
        <w:rPr>
          <w:rPrChange w:id="43" w:author="Aparecida" w:date="2023-08-01T19:28:00Z">
            <w:rPr>
              <w:rFonts w:eastAsia="SimSun"/>
              <w:color w:val="000000"/>
              <w:lang w:eastAsia="zh-CN" w:bidi="ar"/>
            </w:rPr>
          </w:rPrChange>
        </w:rPr>
        <w:t xml:space="preserve">externos à empresa (exemplo: clientes e fornecedores), mostrando características </w:t>
      </w:r>
    </w:p>
    <w:p w14:paraId="5FB08BA9" w14:textId="77777777" w:rsidR="0078703E" w:rsidRDefault="00000000" w:rsidP="0012139B">
      <w:pPr>
        <w:spacing w:line="360" w:lineRule="auto"/>
        <w:pPrChange w:id="44" w:author="Aparecida" w:date="2023-08-01T19:29:00Z">
          <w:pPr>
            <w:widowControl/>
            <w:jc w:val="left"/>
          </w:pPr>
        </w:pPrChange>
      </w:pPr>
      <w:r w:rsidRPr="0012139B">
        <w:rPr>
          <w:rPrChange w:id="45" w:author="Aparecida" w:date="2023-08-01T19:28:00Z">
            <w:rPr>
              <w:rFonts w:eastAsia="SimSun"/>
              <w:color w:val="000000"/>
              <w:lang w:eastAsia="zh-CN" w:bidi="ar"/>
            </w:rPr>
          </w:rPrChange>
        </w:rPr>
        <w:t>do sistema — como dados gerados e processados pela aplicação</w:t>
      </w:r>
      <w:r w:rsidRPr="0012139B">
        <w:rPr>
          <w:rFonts w:eastAsia="SimSun"/>
          <w:color w:val="000000"/>
          <w:lang w:eastAsia="zh-CN" w:bidi="ar"/>
        </w:rPr>
        <w:t>.</w:t>
      </w:r>
    </w:p>
    <w:p w14:paraId="12EACD0E" w14:textId="77777777" w:rsidR="0078703E" w:rsidRDefault="0078703E"/>
    <w:p w14:paraId="54C952D3" w14:textId="77777777" w:rsidR="0078703E" w:rsidRDefault="00000000">
      <w:pPr>
        <w:ind w:firstLine="0"/>
      </w:pPr>
      <w:r>
        <w:rPr>
          <w:noProof/>
        </w:rPr>
        <w:drawing>
          <wp:inline distT="0" distB="0" distL="114300" distR="114300" wp14:anchorId="6475D153" wp14:editId="16EC5544">
            <wp:extent cx="5755005" cy="3366135"/>
            <wp:effectExtent l="0" t="0" r="571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6"/>
                    <a:stretch>
                      <a:fillRect/>
                    </a:stretch>
                  </pic:blipFill>
                  <pic:spPr>
                    <a:xfrm>
                      <a:off x="0" y="0"/>
                      <a:ext cx="5755005" cy="3366135"/>
                    </a:xfrm>
                    <a:prstGeom prst="rect">
                      <a:avLst/>
                    </a:prstGeom>
                    <a:noFill/>
                    <a:ln>
                      <a:noFill/>
                    </a:ln>
                  </pic:spPr>
                </pic:pic>
              </a:graphicData>
            </a:graphic>
          </wp:inline>
        </w:drawing>
      </w:r>
    </w:p>
    <w:p w14:paraId="4A7B4018" w14:textId="77777777" w:rsidR="0078703E"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7556B195" w14:textId="77777777" w:rsidR="0078703E" w:rsidRDefault="0078703E">
      <w:pPr>
        <w:ind w:firstLine="0"/>
        <w:rPr>
          <w:bCs/>
          <w:sz w:val="20"/>
          <w:szCs w:val="20"/>
        </w:rPr>
      </w:pPr>
    </w:p>
    <w:p w14:paraId="19E78B4E" w14:textId="77777777" w:rsidR="0078703E" w:rsidRDefault="0078703E">
      <w:pPr>
        <w:ind w:firstLine="0"/>
        <w:rPr>
          <w:bCs/>
          <w:sz w:val="20"/>
          <w:szCs w:val="20"/>
        </w:rPr>
      </w:pPr>
    </w:p>
    <w:p w14:paraId="62D7F1A5" w14:textId="35F52EC8" w:rsidR="0078703E" w:rsidDel="0012139B" w:rsidRDefault="0078703E">
      <w:pPr>
        <w:ind w:firstLine="0"/>
        <w:rPr>
          <w:del w:id="46" w:author="Aparecida" w:date="2023-08-01T19:29:00Z"/>
          <w:bCs/>
          <w:sz w:val="20"/>
          <w:szCs w:val="20"/>
        </w:rPr>
      </w:pPr>
    </w:p>
    <w:p w14:paraId="115E3DA2" w14:textId="1A107085" w:rsidR="0078703E" w:rsidDel="0012139B" w:rsidRDefault="0078703E">
      <w:pPr>
        <w:ind w:firstLine="0"/>
        <w:rPr>
          <w:del w:id="47" w:author="Aparecida" w:date="2023-08-01T19:29:00Z"/>
          <w:bCs/>
          <w:sz w:val="20"/>
          <w:szCs w:val="20"/>
        </w:rPr>
      </w:pPr>
    </w:p>
    <w:p w14:paraId="676F1889" w14:textId="03B96B32" w:rsidR="0078703E" w:rsidDel="0012139B" w:rsidRDefault="0078703E">
      <w:pPr>
        <w:ind w:firstLine="0"/>
        <w:rPr>
          <w:del w:id="48" w:author="Aparecida" w:date="2023-08-01T19:29:00Z"/>
          <w:bCs/>
          <w:sz w:val="20"/>
          <w:szCs w:val="20"/>
        </w:rPr>
      </w:pPr>
    </w:p>
    <w:p w14:paraId="2C0D31D0" w14:textId="7B521E93" w:rsidR="0078703E" w:rsidDel="0012139B" w:rsidRDefault="0078703E">
      <w:pPr>
        <w:ind w:firstLine="0"/>
        <w:rPr>
          <w:del w:id="49" w:author="Aparecida" w:date="2023-08-01T19:29:00Z"/>
          <w:bCs/>
          <w:sz w:val="20"/>
          <w:szCs w:val="20"/>
        </w:rPr>
      </w:pPr>
    </w:p>
    <w:p w14:paraId="113CBD93" w14:textId="001D125A" w:rsidR="0078703E" w:rsidDel="0012139B" w:rsidRDefault="0078703E">
      <w:pPr>
        <w:ind w:firstLine="0"/>
        <w:rPr>
          <w:del w:id="50" w:author="Aparecida" w:date="2023-08-01T19:29:00Z"/>
          <w:bCs/>
          <w:sz w:val="20"/>
          <w:szCs w:val="20"/>
        </w:rPr>
      </w:pPr>
    </w:p>
    <w:p w14:paraId="62416F0A" w14:textId="7655A51D" w:rsidR="0078703E" w:rsidDel="0012139B" w:rsidRDefault="0078703E">
      <w:pPr>
        <w:ind w:firstLine="0"/>
        <w:rPr>
          <w:del w:id="51" w:author="Aparecida" w:date="2023-08-01T19:29:00Z"/>
          <w:bCs/>
          <w:sz w:val="20"/>
          <w:szCs w:val="20"/>
        </w:rPr>
      </w:pPr>
    </w:p>
    <w:p w14:paraId="034DCD25" w14:textId="4EAC3FFF" w:rsidR="0078703E" w:rsidDel="0012139B" w:rsidRDefault="0078703E">
      <w:pPr>
        <w:ind w:firstLine="0"/>
        <w:rPr>
          <w:del w:id="52" w:author="Aparecida" w:date="2023-08-01T19:29:00Z"/>
          <w:bCs/>
          <w:sz w:val="20"/>
          <w:szCs w:val="20"/>
        </w:rPr>
      </w:pPr>
    </w:p>
    <w:p w14:paraId="5AC3B73E" w14:textId="4120089B" w:rsidR="0078703E" w:rsidDel="0012139B" w:rsidRDefault="0078703E">
      <w:pPr>
        <w:ind w:firstLine="0"/>
        <w:rPr>
          <w:del w:id="53" w:author="Aparecida" w:date="2023-08-01T19:29:00Z"/>
          <w:bCs/>
          <w:sz w:val="20"/>
          <w:szCs w:val="20"/>
        </w:rPr>
      </w:pPr>
    </w:p>
    <w:p w14:paraId="2159A536" w14:textId="09BC495B" w:rsidR="0078703E" w:rsidDel="0012139B" w:rsidRDefault="0078703E">
      <w:pPr>
        <w:ind w:firstLine="0"/>
        <w:rPr>
          <w:del w:id="54" w:author="Aparecida" w:date="2023-08-01T19:29:00Z"/>
          <w:bCs/>
          <w:sz w:val="20"/>
          <w:szCs w:val="20"/>
        </w:rPr>
      </w:pPr>
    </w:p>
    <w:p w14:paraId="0723D160" w14:textId="77777777" w:rsidR="0078703E" w:rsidRDefault="00000000">
      <w:pPr>
        <w:pStyle w:val="Ttulo2"/>
        <w:numPr>
          <w:ilvl w:val="1"/>
          <w:numId w:val="2"/>
        </w:numPr>
      </w:pPr>
      <w:bookmarkStart w:id="55" w:name="_Toc119164372"/>
      <w:r>
        <w:t>Diagrama de Fluxo de dados</w:t>
      </w:r>
      <w:bookmarkEnd w:id="55"/>
    </w:p>
    <w:p w14:paraId="042411AB" w14:textId="22A46A9B" w:rsidR="0078703E" w:rsidDel="0012139B" w:rsidRDefault="00000000" w:rsidP="0012139B">
      <w:pPr>
        <w:widowControl/>
        <w:spacing w:line="360" w:lineRule="auto"/>
        <w:ind w:firstLine="720"/>
        <w:jc w:val="left"/>
        <w:rPr>
          <w:del w:id="56" w:author="Aparecida" w:date="2023-08-01T19:30:00Z"/>
        </w:rPr>
        <w:pPrChange w:id="57" w:author="Aparecida" w:date="2023-08-01T19:30:00Z">
          <w:pPr>
            <w:widowControl/>
            <w:ind w:firstLine="720"/>
            <w:jc w:val="left"/>
          </w:pPr>
        </w:pPrChange>
      </w:pPr>
      <w:r w:rsidRPr="0012139B">
        <w:rPr>
          <w:rFonts w:eastAsia="SimSun"/>
          <w:color w:val="000000"/>
          <w:lang w:eastAsia="zh-CN" w:bidi="ar"/>
        </w:rPr>
        <w:t xml:space="preserve">É um diagrama que </w:t>
      </w:r>
      <w:commentRangeStart w:id="58"/>
      <w:r w:rsidRPr="0012139B">
        <w:rPr>
          <w:rFonts w:eastAsia="SimSun"/>
          <w:color w:val="000000"/>
          <w:lang w:eastAsia="zh-CN" w:bidi="ar"/>
        </w:rPr>
        <w:t>representa</w:t>
      </w:r>
      <w:commentRangeEnd w:id="58"/>
      <w:r w:rsidR="0012139B">
        <w:rPr>
          <w:rStyle w:val="Refdecomentrio"/>
        </w:rPr>
        <w:commentReference w:id="58"/>
      </w:r>
      <w:r w:rsidRPr="0012139B">
        <w:rPr>
          <w:rFonts w:eastAsia="SimSun"/>
          <w:color w:val="000000"/>
          <w:lang w:eastAsia="zh-CN" w:bidi="ar"/>
        </w:rPr>
        <w:t xml:space="preserve"> o fluxo de dados de forma gráfica, </w:t>
      </w:r>
    </w:p>
    <w:p w14:paraId="76C66CAA" w14:textId="77777777" w:rsidR="0078703E" w:rsidRDefault="00000000" w:rsidP="0012139B">
      <w:pPr>
        <w:widowControl/>
        <w:spacing w:line="360" w:lineRule="auto"/>
        <w:ind w:firstLine="720"/>
        <w:jc w:val="left"/>
        <w:pPrChange w:id="59" w:author="Aparecida" w:date="2023-08-01T19:30:00Z">
          <w:pPr>
            <w:widowControl/>
            <w:jc w:val="left"/>
          </w:pPr>
        </w:pPrChange>
      </w:pPr>
      <w:r w:rsidRPr="0012139B">
        <w:rPr>
          <w:rFonts w:eastAsia="SimSun"/>
          <w:color w:val="000000"/>
          <w:lang w:eastAsia="zh-CN" w:bidi="ar"/>
        </w:rPr>
        <w:t xml:space="preserve">baseando-se apenas quatro símbolos principais, mostrando a relação de todos os dados do sistema e o que o sistema faz. </w:t>
      </w:r>
    </w:p>
    <w:p w14:paraId="3543A1A8" w14:textId="77777777" w:rsidR="0078703E" w:rsidRDefault="0078703E">
      <w:pPr>
        <w:ind w:left="720"/>
      </w:pPr>
    </w:p>
    <w:p w14:paraId="7E9D7315" w14:textId="77777777" w:rsidR="0078703E" w:rsidRDefault="00000000">
      <w:pPr>
        <w:ind w:firstLine="0"/>
      </w:pPr>
      <w:r>
        <w:rPr>
          <w:noProof/>
        </w:rPr>
        <w:drawing>
          <wp:inline distT="0" distB="0" distL="114300" distR="114300" wp14:anchorId="038FCBB4" wp14:editId="3E865C22">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7"/>
                    <a:stretch>
                      <a:fillRect/>
                    </a:stretch>
                  </pic:blipFill>
                  <pic:spPr>
                    <a:xfrm>
                      <a:off x="0" y="0"/>
                      <a:ext cx="5759450" cy="3068955"/>
                    </a:xfrm>
                    <a:prstGeom prst="rect">
                      <a:avLst/>
                    </a:prstGeom>
                    <a:noFill/>
                    <a:ln>
                      <a:noFill/>
                    </a:ln>
                  </pic:spPr>
                </pic:pic>
              </a:graphicData>
            </a:graphic>
          </wp:inline>
        </w:drawing>
      </w:r>
    </w:p>
    <w:p w14:paraId="7954F0A6" w14:textId="77777777" w:rsidR="0078703E"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4AA1129B" w14:textId="77777777" w:rsidR="0078703E" w:rsidRDefault="0078703E">
      <w:pPr>
        <w:ind w:firstLine="0"/>
        <w:rPr>
          <w:b/>
          <w:sz w:val="20"/>
          <w:szCs w:val="20"/>
        </w:rPr>
      </w:pPr>
    </w:p>
    <w:p w14:paraId="2053995B" w14:textId="77777777" w:rsidR="0078703E" w:rsidRDefault="0078703E">
      <w:pPr>
        <w:ind w:firstLine="0"/>
        <w:rPr>
          <w:b/>
          <w:sz w:val="20"/>
          <w:szCs w:val="20"/>
        </w:rPr>
      </w:pPr>
    </w:p>
    <w:p w14:paraId="422EF1C1" w14:textId="77777777" w:rsidR="0078703E" w:rsidRDefault="0078703E">
      <w:pPr>
        <w:ind w:firstLine="0"/>
        <w:rPr>
          <w:b/>
          <w:sz w:val="20"/>
          <w:szCs w:val="20"/>
        </w:rPr>
      </w:pPr>
    </w:p>
    <w:p w14:paraId="1DFD4DB6" w14:textId="77777777" w:rsidR="0078703E" w:rsidRDefault="0078703E">
      <w:pPr>
        <w:ind w:firstLine="0"/>
        <w:rPr>
          <w:b/>
          <w:sz w:val="20"/>
          <w:szCs w:val="20"/>
        </w:rPr>
      </w:pPr>
    </w:p>
    <w:p w14:paraId="199AF55E" w14:textId="77777777" w:rsidR="0078703E" w:rsidRDefault="0078703E">
      <w:pPr>
        <w:ind w:firstLine="0"/>
        <w:rPr>
          <w:b/>
          <w:sz w:val="20"/>
          <w:szCs w:val="20"/>
        </w:rPr>
      </w:pPr>
    </w:p>
    <w:p w14:paraId="68C3DE1A" w14:textId="77777777" w:rsidR="0078703E" w:rsidRDefault="0078703E">
      <w:pPr>
        <w:ind w:firstLine="0"/>
        <w:rPr>
          <w:b/>
          <w:sz w:val="20"/>
          <w:szCs w:val="20"/>
        </w:rPr>
      </w:pPr>
    </w:p>
    <w:p w14:paraId="3D2C8C2C" w14:textId="77777777" w:rsidR="0078703E" w:rsidRDefault="0078703E">
      <w:pPr>
        <w:ind w:firstLine="0"/>
        <w:rPr>
          <w:b/>
          <w:sz w:val="20"/>
          <w:szCs w:val="20"/>
        </w:rPr>
      </w:pPr>
    </w:p>
    <w:p w14:paraId="710A5012" w14:textId="77777777" w:rsidR="0078703E" w:rsidRDefault="0078703E">
      <w:pPr>
        <w:ind w:firstLine="0"/>
        <w:rPr>
          <w:b/>
          <w:sz w:val="20"/>
          <w:szCs w:val="20"/>
        </w:rPr>
      </w:pPr>
    </w:p>
    <w:p w14:paraId="33AEA572" w14:textId="77777777" w:rsidR="0078703E" w:rsidRDefault="0078703E">
      <w:pPr>
        <w:ind w:firstLine="0"/>
        <w:rPr>
          <w:b/>
          <w:sz w:val="20"/>
          <w:szCs w:val="20"/>
        </w:rPr>
      </w:pPr>
    </w:p>
    <w:p w14:paraId="4E0DD743" w14:textId="77777777" w:rsidR="0078703E" w:rsidRDefault="0078703E">
      <w:pPr>
        <w:ind w:firstLine="0"/>
        <w:rPr>
          <w:b/>
          <w:sz w:val="20"/>
          <w:szCs w:val="20"/>
        </w:rPr>
      </w:pPr>
    </w:p>
    <w:p w14:paraId="0407FECF" w14:textId="77777777" w:rsidR="0078703E" w:rsidRDefault="0078703E">
      <w:pPr>
        <w:ind w:firstLine="0"/>
        <w:rPr>
          <w:b/>
          <w:sz w:val="20"/>
          <w:szCs w:val="20"/>
        </w:rPr>
      </w:pPr>
    </w:p>
    <w:p w14:paraId="41C6FA08" w14:textId="77777777" w:rsidR="0078703E" w:rsidRDefault="00000000">
      <w:pPr>
        <w:pStyle w:val="Ttulo2"/>
        <w:numPr>
          <w:ilvl w:val="1"/>
          <w:numId w:val="2"/>
        </w:numPr>
        <w:ind w:left="578" w:hanging="578"/>
      </w:pPr>
      <w:bookmarkStart w:id="60" w:name="_Toc119164373"/>
      <w:r>
        <w:lastRenderedPageBreak/>
        <w:t>Diagrama de Entidade e relacionamento</w:t>
      </w:r>
      <w:bookmarkEnd w:id="60"/>
    </w:p>
    <w:p w14:paraId="0972CC8B" w14:textId="3765CEEB" w:rsidR="0078703E" w:rsidDel="0012139B" w:rsidRDefault="00000000" w:rsidP="0012139B">
      <w:pPr>
        <w:widowControl/>
        <w:spacing w:line="360" w:lineRule="auto"/>
        <w:ind w:firstLine="0"/>
        <w:rPr>
          <w:del w:id="61" w:author="Aparecida" w:date="2023-08-01T19:31:00Z"/>
        </w:rPr>
        <w:pPrChange w:id="62" w:author="Aparecida" w:date="2023-08-01T19:31:00Z">
          <w:pPr>
            <w:widowControl/>
            <w:ind w:firstLine="720"/>
            <w:jc w:val="left"/>
          </w:pPr>
        </w:pPrChange>
      </w:pPr>
      <w:r w:rsidRPr="0012139B">
        <w:rPr>
          <w:rFonts w:eastAsia="SimSun"/>
          <w:color w:val="000000"/>
          <w:lang w:eastAsia="zh-CN" w:bidi="ar"/>
        </w:rPr>
        <w:t xml:space="preserve">Utilizado para </w:t>
      </w:r>
      <w:commentRangeStart w:id="63"/>
      <w:r w:rsidRPr="0012139B">
        <w:rPr>
          <w:rFonts w:eastAsia="SimSun"/>
          <w:color w:val="000000"/>
          <w:lang w:eastAsia="zh-CN" w:bidi="ar"/>
        </w:rPr>
        <w:t>descrever</w:t>
      </w:r>
      <w:commentRangeEnd w:id="63"/>
      <w:r w:rsidR="0012139B">
        <w:rPr>
          <w:rStyle w:val="Refdecomentrio"/>
        </w:rPr>
        <w:commentReference w:id="63"/>
      </w:r>
      <w:r w:rsidRPr="0012139B">
        <w:rPr>
          <w:rFonts w:eastAsia="SimSun"/>
          <w:color w:val="000000"/>
          <w:lang w:eastAsia="zh-CN" w:bidi="ar"/>
        </w:rPr>
        <w:t xml:space="preserve"> os objetos (entidades) envolvidos em um domínio de </w:t>
      </w:r>
    </w:p>
    <w:p w14:paraId="141D967D" w14:textId="64F85848" w:rsidR="0078703E" w:rsidDel="0012139B" w:rsidRDefault="00000000" w:rsidP="0012139B">
      <w:pPr>
        <w:widowControl/>
        <w:spacing w:line="360" w:lineRule="auto"/>
        <w:ind w:firstLine="0"/>
        <w:rPr>
          <w:del w:id="64" w:author="Aparecida" w:date="2023-08-01T19:31:00Z"/>
        </w:rPr>
        <w:pPrChange w:id="65" w:author="Aparecida" w:date="2023-08-01T19:31:00Z">
          <w:pPr>
            <w:widowControl/>
            <w:jc w:val="left"/>
          </w:pPr>
        </w:pPrChange>
      </w:pPr>
      <w:r w:rsidRPr="0012139B">
        <w:rPr>
          <w:rFonts w:eastAsia="SimSun"/>
          <w:color w:val="000000"/>
          <w:lang w:eastAsia="zh-CN" w:bidi="ar"/>
        </w:rPr>
        <w:t xml:space="preserve">negócios, com suas características (atributos) e como elas se relacionam </w:t>
      </w:r>
      <w:ins w:id="66" w:author="Aparecida" w:date="2023-08-01T19:31:00Z">
        <w:r w:rsidR="0012139B">
          <w:rPr>
            <w:rFonts w:eastAsia="SimSun"/>
            <w:color w:val="000000"/>
            <w:lang w:eastAsia="zh-CN" w:bidi="ar"/>
          </w:rPr>
          <w:t>e</w:t>
        </w:r>
      </w:ins>
      <w:del w:id="67" w:author="Aparecida" w:date="2023-08-01T19:31:00Z">
        <w:r w:rsidRPr="0012139B" w:rsidDel="0012139B">
          <w:rPr>
            <w:rFonts w:eastAsia="SimSun"/>
            <w:color w:val="000000"/>
            <w:lang w:eastAsia="zh-CN" w:bidi="ar"/>
          </w:rPr>
          <w:delText>e</w:delText>
        </w:r>
      </w:del>
      <w:r w:rsidRPr="0012139B">
        <w:rPr>
          <w:rFonts w:eastAsia="SimSun"/>
          <w:color w:val="000000"/>
          <w:lang w:eastAsia="zh-CN" w:bidi="ar"/>
        </w:rPr>
        <w:t>ntre si</w:t>
      </w:r>
      <w:ins w:id="68" w:author="Aparecida" w:date="2023-08-01T19:31:00Z">
        <w:r w:rsidR="0012139B">
          <w:rPr>
            <w:rFonts w:eastAsia="SimSun"/>
            <w:color w:val="000000"/>
            <w:lang w:eastAsia="zh-CN" w:bidi="ar"/>
          </w:rPr>
          <w:t xml:space="preserve"> </w:t>
        </w:r>
      </w:ins>
      <w:del w:id="69" w:author="Aparecida" w:date="2023-08-01T19:31:00Z">
        <w:r w:rsidRPr="0012139B" w:rsidDel="0012139B">
          <w:rPr>
            <w:rFonts w:eastAsia="SimSun"/>
            <w:color w:val="000000"/>
            <w:lang w:eastAsia="zh-CN" w:bidi="ar"/>
          </w:rPr>
          <w:delText xml:space="preserve"> </w:delText>
        </w:r>
      </w:del>
    </w:p>
    <w:p w14:paraId="4E22F068" w14:textId="77777777" w:rsidR="0078703E" w:rsidRDefault="00000000" w:rsidP="0012139B">
      <w:pPr>
        <w:widowControl/>
        <w:spacing w:line="360" w:lineRule="auto"/>
        <w:pPrChange w:id="70" w:author="Aparecida" w:date="2023-08-01T19:31:00Z">
          <w:pPr>
            <w:widowControl/>
            <w:jc w:val="left"/>
          </w:pPr>
        </w:pPrChange>
      </w:pPr>
      <w:r>
        <w:rPr>
          <w:rFonts w:eastAsia="SimSun"/>
          <w:color w:val="000000"/>
          <w:lang w:val="en-US" w:eastAsia="zh-CN" w:bidi="ar"/>
        </w:rPr>
        <w:t>(</w:t>
      </w:r>
      <w:proofErr w:type="spellStart"/>
      <w:r>
        <w:rPr>
          <w:rFonts w:eastAsia="SimSun"/>
          <w:color w:val="000000"/>
          <w:lang w:val="en-US" w:eastAsia="zh-CN" w:bidi="ar"/>
        </w:rPr>
        <w:t>relacionamentos</w:t>
      </w:r>
      <w:proofErr w:type="spellEnd"/>
      <w:r>
        <w:rPr>
          <w:rFonts w:eastAsia="SimSun"/>
          <w:color w:val="000000"/>
          <w:lang w:val="en-US" w:eastAsia="zh-CN" w:bidi="ar"/>
        </w:rPr>
        <w:t xml:space="preserve">). </w:t>
      </w:r>
    </w:p>
    <w:p w14:paraId="2D6DAC0F" w14:textId="77777777" w:rsidR="0078703E" w:rsidRDefault="0078703E"/>
    <w:p w14:paraId="636E92F7" w14:textId="77777777" w:rsidR="0078703E" w:rsidRDefault="00000000">
      <w:pPr>
        <w:ind w:firstLine="0"/>
      </w:pPr>
      <w:r>
        <w:rPr>
          <w:noProof/>
        </w:rPr>
        <w:drawing>
          <wp:inline distT="0" distB="0" distL="114300" distR="114300" wp14:anchorId="4389507B" wp14:editId="2CAE62BE">
            <wp:extent cx="5718810" cy="35375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18"/>
                    <a:stretch>
                      <a:fillRect/>
                    </a:stretch>
                  </pic:blipFill>
                  <pic:spPr>
                    <a:xfrm>
                      <a:off x="0" y="0"/>
                      <a:ext cx="5718810" cy="3537585"/>
                    </a:xfrm>
                    <a:prstGeom prst="rect">
                      <a:avLst/>
                    </a:prstGeom>
                    <a:noFill/>
                    <a:ln>
                      <a:noFill/>
                    </a:ln>
                  </pic:spPr>
                </pic:pic>
              </a:graphicData>
            </a:graphic>
          </wp:inline>
        </w:drawing>
      </w:r>
    </w:p>
    <w:p w14:paraId="2408ED91" w14:textId="77777777" w:rsidR="0078703E"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058E935E" w14:textId="77777777" w:rsidR="0078703E" w:rsidRDefault="0078703E">
      <w:pPr>
        <w:tabs>
          <w:tab w:val="left" w:pos="0"/>
        </w:tabs>
        <w:ind w:firstLine="0"/>
      </w:pPr>
    </w:p>
    <w:p w14:paraId="49B83FC2" w14:textId="77777777" w:rsidR="0078703E" w:rsidRDefault="0078703E">
      <w:pPr>
        <w:tabs>
          <w:tab w:val="left" w:pos="0"/>
        </w:tabs>
        <w:ind w:firstLine="0"/>
      </w:pPr>
    </w:p>
    <w:p w14:paraId="3C72E1AC" w14:textId="77777777" w:rsidR="0078703E" w:rsidRDefault="0078703E">
      <w:pPr>
        <w:tabs>
          <w:tab w:val="left" w:pos="0"/>
        </w:tabs>
        <w:ind w:firstLine="0"/>
      </w:pPr>
    </w:p>
    <w:p w14:paraId="1E48686A" w14:textId="77777777" w:rsidR="0078703E" w:rsidRDefault="0078703E">
      <w:pPr>
        <w:tabs>
          <w:tab w:val="left" w:pos="0"/>
        </w:tabs>
        <w:ind w:firstLine="0"/>
      </w:pPr>
    </w:p>
    <w:p w14:paraId="5ADA77AF" w14:textId="77777777" w:rsidR="0078703E" w:rsidRDefault="0078703E">
      <w:pPr>
        <w:tabs>
          <w:tab w:val="left" w:pos="0"/>
        </w:tabs>
        <w:ind w:firstLine="0"/>
      </w:pPr>
    </w:p>
    <w:p w14:paraId="0A2E51DD" w14:textId="77777777" w:rsidR="0078703E" w:rsidRDefault="0078703E">
      <w:pPr>
        <w:tabs>
          <w:tab w:val="left" w:pos="0"/>
        </w:tabs>
        <w:ind w:firstLine="0"/>
      </w:pPr>
    </w:p>
    <w:p w14:paraId="2E07443B" w14:textId="77777777" w:rsidR="0078703E" w:rsidRDefault="0078703E">
      <w:pPr>
        <w:tabs>
          <w:tab w:val="left" w:pos="0"/>
        </w:tabs>
        <w:ind w:firstLine="0"/>
      </w:pPr>
    </w:p>
    <w:p w14:paraId="67D16712" w14:textId="77777777" w:rsidR="0078703E" w:rsidRDefault="0078703E">
      <w:pPr>
        <w:tabs>
          <w:tab w:val="left" w:pos="0"/>
        </w:tabs>
        <w:ind w:firstLine="0"/>
      </w:pPr>
    </w:p>
    <w:p w14:paraId="676BFCFF" w14:textId="4CC0B9B1" w:rsidR="0078703E" w:rsidDel="0012139B" w:rsidRDefault="0078703E">
      <w:pPr>
        <w:tabs>
          <w:tab w:val="left" w:pos="0"/>
        </w:tabs>
        <w:ind w:firstLine="0"/>
        <w:rPr>
          <w:del w:id="71" w:author="Aparecida" w:date="2023-08-01T19:32:00Z"/>
        </w:rPr>
      </w:pPr>
    </w:p>
    <w:p w14:paraId="34D5AC36" w14:textId="1D5C639C" w:rsidR="0078703E" w:rsidDel="0012139B" w:rsidRDefault="0078703E">
      <w:pPr>
        <w:tabs>
          <w:tab w:val="left" w:pos="0"/>
        </w:tabs>
        <w:ind w:firstLine="0"/>
        <w:rPr>
          <w:del w:id="72" w:author="Aparecida" w:date="2023-08-01T19:32:00Z"/>
        </w:rPr>
      </w:pPr>
    </w:p>
    <w:p w14:paraId="043C6AD6" w14:textId="5697A6DA" w:rsidR="0078703E" w:rsidDel="0012139B" w:rsidRDefault="0078703E">
      <w:pPr>
        <w:tabs>
          <w:tab w:val="left" w:pos="0"/>
        </w:tabs>
        <w:ind w:firstLine="0"/>
        <w:rPr>
          <w:del w:id="73" w:author="Aparecida" w:date="2023-08-01T19:32:00Z"/>
        </w:rPr>
      </w:pPr>
    </w:p>
    <w:p w14:paraId="1CDB57B4" w14:textId="77777777" w:rsidR="0078703E" w:rsidRDefault="00000000">
      <w:pPr>
        <w:pStyle w:val="Ttulo2"/>
        <w:numPr>
          <w:ilvl w:val="1"/>
          <w:numId w:val="2"/>
        </w:numPr>
        <w:ind w:left="578" w:hanging="578"/>
      </w:pPr>
      <w:bookmarkStart w:id="74" w:name="_Toc119164374"/>
      <w:r>
        <w:t>Dicionário de Dados</w:t>
      </w:r>
      <w:bookmarkEnd w:id="74"/>
    </w:p>
    <w:p w14:paraId="25C06491" w14:textId="4EF63F9C" w:rsidR="0078703E" w:rsidRPr="0012139B" w:rsidDel="0012139B" w:rsidRDefault="00000000" w:rsidP="0012139B">
      <w:pPr>
        <w:spacing w:line="360" w:lineRule="auto"/>
        <w:ind w:firstLine="578"/>
        <w:rPr>
          <w:del w:id="75" w:author="Aparecida" w:date="2023-08-01T19:33:00Z"/>
        </w:rPr>
        <w:pPrChange w:id="76" w:author="Aparecida" w:date="2023-08-01T19:33:00Z">
          <w:pPr>
            <w:widowControl/>
            <w:ind w:firstLine="720"/>
            <w:jc w:val="left"/>
          </w:pPr>
        </w:pPrChange>
      </w:pPr>
      <w:r w:rsidRPr="0012139B">
        <w:rPr>
          <w:rPrChange w:id="77" w:author="Aparecida" w:date="2023-08-01T19:32:00Z">
            <w:rPr>
              <w:rFonts w:eastAsia="SimSun"/>
              <w:color w:val="000000"/>
              <w:lang w:eastAsia="zh-CN" w:bidi="ar"/>
            </w:rPr>
          </w:rPrChange>
        </w:rPr>
        <w:t xml:space="preserve">Consiste numa lista organizada de todos os elementos de dados pertinentes </w:t>
      </w:r>
    </w:p>
    <w:p w14:paraId="60DECFC9" w14:textId="3326A94B" w:rsidR="0078703E" w:rsidRPr="0012139B" w:rsidDel="0012139B" w:rsidRDefault="00000000" w:rsidP="0012139B">
      <w:pPr>
        <w:spacing w:line="360" w:lineRule="auto"/>
        <w:rPr>
          <w:del w:id="78" w:author="Aparecida" w:date="2023-08-01T19:33:00Z"/>
        </w:rPr>
        <w:pPrChange w:id="79" w:author="Aparecida" w:date="2023-08-01T19:33:00Z">
          <w:pPr>
            <w:widowControl/>
            <w:jc w:val="left"/>
          </w:pPr>
        </w:pPrChange>
      </w:pPr>
      <w:r w:rsidRPr="0012139B">
        <w:rPr>
          <w:rPrChange w:id="80" w:author="Aparecida" w:date="2023-08-01T19:32:00Z">
            <w:rPr>
              <w:rFonts w:eastAsia="SimSun"/>
              <w:color w:val="000000"/>
              <w:lang w:eastAsia="zh-CN" w:bidi="ar"/>
            </w:rPr>
          </w:rPrChange>
        </w:rPr>
        <w:t xml:space="preserve">para o sistema (sendo baseado nas tabelas do banco de dados). É apresentado, </w:t>
      </w:r>
    </w:p>
    <w:p w14:paraId="5ED64C4D" w14:textId="2A957C99" w:rsidR="0078703E" w:rsidRPr="0012139B" w:rsidDel="0012139B" w:rsidRDefault="00000000" w:rsidP="0012139B">
      <w:pPr>
        <w:spacing w:line="360" w:lineRule="auto"/>
        <w:rPr>
          <w:del w:id="81" w:author="Aparecida" w:date="2023-08-01T19:33:00Z"/>
        </w:rPr>
        <w:pPrChange w:id="82" w:author="Aparecida" w:date="2023-08-01T19:33:00Z">
          <w:pPr>
            <w:widowControl/>
            <w:jc w:val="left"/>
          </w:pPr>
        </w:pPrChange>
      </w:pPr>
      <w:r w:rsidRPr="0012139B">
        <w:rPr>
          <w:rPrChange w:id="83" w:author="Aparecida" w:date="2023-08-01T19:32:00Z">
            <w:rPr>
              <w:rFonts w:eastAsia="SimSun"/>
              <w:color w:val="000000"/>
              <w:lang w:eastAsia="zh-CN" w:bidi="ar"/>
            </w:rPr>
          </w:rPrChange>
        </w:rPr>
        <w:t xml:space="preserve">geralmente, em conjunto com o diagrama de Entidade e Relacionamento, </w:t>
      </w:r>
    </w:p>
    <w:p w14:paraId="5E3A1098" w14:textId="26F5BC50" w:rsidR="0078703E" w:rsidRPr="0012139B" w:rsidDel="0012139B" w:rsidRDefault="00000000" w:rsidP="0012139B">
      <w:pPr>
        <w:spacing w:line="360" w:lineRule="auto"/>
        <w:rPr>
          <w:del w:id="84" w:author="Aparecida" w:date="2023-08-01T19:33:00Z"/>
        </w:rPr>
        <w:pPrChange w:id="85" w:author="Aparecida" w:date="2023-08-01T19:33:00Z">
          <w:pPr>
            <w:widowControl/>
            <w:jc w:val="left"/>
          </w:pPr>
        </w:pPrChange>
      </w:pPr>
      <w:r w:rsidRPr="0012139B">
        <w:rPr>
          <w:rPrChange w:id="86" w:author="Aparecida" w:date="2023-08-01T19:32:00Z">
            <w:rPr>
              <w:rFonts w:eastAsia="SimSun"/>
              <w:color w:val="000000"/>
              <w:lang w:eastAsia="zh-CN" w:bidi="ar"/>
            </w:rPr>
          </w:rPrChange>
        </w:rPr>
        <w:t xml:space="preserve">descrevendo entradas, saídas e a composição dos dados, associando um </w:t>
      </w:r>
    </w:p>
    <w:p w14:paraId="749B8343" w14:textId="77777777" w:rsidR="0078703E" w:rsidRPr="0012139B" w:rsidRDefault="00000000" w:rsidP="0012139B">
      <w:pPr>
        <w:spacing w:line="360" w:lineRule="auto"/>
        <w:rPr>
          <w:rPrChange w:id="87" w:author="Aparecida" w:date="2023-08-01T19:32:00Z">
            <w:rPr>
              <w:rFonts w:eastAsia="SimSun"/>
              <w:color w:val="000000"/>
              <w:lang w:eastAsia="zh-CN" w:bidi="ar"/>
            </w:rPr>
          </w:rPrChange>
        </w:rPr>
        <w:pPrChange w:id="88" w:author="Aparecida" w:date="2023-08-01T19:33:00Z">
          <w:pPr>
            <w:widowControl/>
            <w:jc w:val="left"/>
          </w:pPr>
        </w:pPrChange>
      </w:pPr>
      <w:r w:rsidRPr="0012139B">
        <w:rPr>
          <w:rPrChange w:id="89" w:author="Aparecida" w:date="2023-08-01T19:32:00Z">
            <w:rPr>
              <w:rFonts w:eastAsia="SimSun"/>
              <w:color w:val="000000"/>
              <w:lang w:eastAsia="zh-CN" w:bidi="ar"/>
            </w:rPr>
          </w:rPrChange>
        </w:rPr>
        <w:t>significado a cada tema utilizado.</w:t>
      </w:r>
    </w:p>
    <w:p w14:paraId="0D079EB3" w14:textId="77777777" w:rsidR="0078703E" w:rsidRDefault="0078703E">
      <w:pPr>
        <w:widowControl/>
        <w:jc w:val="left"/>
        <w:rPr>
          <w:rFonts w:eastAsia="SimSun"/>
          <w:color w:val="000000"/>
          <w:lang w:eastAsia="zh-CN" w:bidi="ar"/>
        </w:rPr>
      </w:pPr>
    </w:p>
    <w:p w14:paraId="785FE827" w14:textId="77777777" w:rsidR="0078703E" w:rsidRDefault="00000000">
      <w:pPr>
        <w:tabs>
          <w:tab w:val="left" w:pos="0"/>
        </w:tabs>
        <w:spacing w:before="240" w:line="360" w:lineRule="auto"/>
        <w:ind w:firstLine="0"/>
      </w:pPr>
      <w:r>
        <w:rPr>
          <w:noProof/>
        </w:rPr>
        <w:drawing>
          <wp:inline distT="0" distB="0" distL="114300" distR="114300" wp14:anchorId="05E14725" wp14:editId="2E72FC5B">
            <wp:extent cx="5754370" cy="1312545"/>
            <wp:effectExtent l="0" t="0" r="6350" b="13335"/>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pic:cNvPicPr>
                      <a:picLocks noChangeAspect="1"/>
                    </pic:cNvPicPr>
                  </pic:nvPicPr>
                  <pic:blipFill>
                    <a:blip r:embed="rId19"/>
                    <a:stretch>
                      <a:fillRect/>
                    </a:stretch>
                  </pic:blipFill>
                  <pic:spPr>
                    <a:xfrm>
                      <a:off x="0" y="0"/>
                      <a:ext cx="5754370" cy="1312545"/>
                    </a:xfrm>
                    <a:prstGeom prst="rect">
                      <a:avLst/>
                    </a:prstGeom>
                    <a:noFill/>
                    <a:ln>
                      <a:noFill/>
                    </a:ln>
                  </pic:spPr>
                </pic:pic>
              </a:graphicData>
            </a:graphic>
          </wp:inline>
        </w:drawing>
      </w:r>
    </w:p>
    <w:p w14:paraId="125A2A0A" w14:textId="77777777" w:rsidR="0078703E" w:rsidRDefault="00000000">
      <w:pPr>
        <w:tabs>
          <w:tab w:val="left" w:pos="0"/>
        </w:tabs>
        <w:spacing w:before="240" w:line="360" w:lineRule="auto"/>
        <w:ind w:firstLine="0"/>
      </w:pPr>
      <w:r>
        <w:rPr>
          <w:noProof/>
        </w:rPr>
        <w:drawing>
          <wp:inline distT="0" distB="0" distL="114300" distR="114300" wp14:anchorId="0C480574" wp14:editId="4205F72D">
            <wp:extent cx="5759450" cy="1287145"/>
            <wp:effectExtent l="0" t="0" r="1270" b="8255"/>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20"/>
                    <a:stretch>
                      <a:fillRect/>
                    </a:stretch>
                  </pic:blipFill>
                  <pic:spPr>
                    <a:xfrm>
                      <a:off x="0" y="0"/>
                      <a:ext cx="5759450" cy="1287145"/>
                    </a:xfrm>
                    <a:prstGeom prst="rect">
                      <a:avLst/>
                    </a:prstGeom>
                    <a:noFill/>
                    <a:ln>
                      <a:noFill/>
                    </a:ln>
                  </pic:spPr>
                </pic:pic>
              </a:graphicData>
            </a:graphic>
          </wp:inline>
        </w:drawing>
      </w:r>
      <w:r>
        <w:rPr>
          <w:noProof/>
        </w:rPr>
        <w:drawing>
          <wp:inline distT="0" distB="0" distL="114300" distR="114300" wp14:anchorId="79E8507C" wp14:editId="6064AEC3">
            <wp:extent cx="5758815" cy="1195070"/>
            <wp:effectExtent l="0" t="0" r="1905" b="889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21"/>
                    <a:stretch>
                      <a:fillRect/>
                    </a:stretch>
                  </pic:blipFill>
                  <pic:spPr>
                    <a:xfrm>
                      <a:off x="0" y="0"/>
                      <a:ext cx="5758815" cy="1195070"/>
                    </a:xfrm>
                    <a:prstGeom prst="rect">
                      <a:avLst/>
                    </a:prstGeom>
                    <a:noFill/>
                    <a:ln>
                      <a:noFill/>
                    </a:ln>
                  </pic:spPr>
                </pic:pic>
              </a:graphicData>
            </a:graphic>
          </wp:inline>
        </w:drawing>
      </w:r>
      <w:r>
        <w:rPr>
          <w:noProof/>
        </w:rPr>
        <w:drawing>
          <wp:inline distT="0" distB="0" distL="114300" distR="114300" wp14:anchorId="119169A7" wp14:editId="128ED3FC">
            <wp:extent cx="5755005" cy="1092200"/>
            <wp:effectExtent l="0" t="0" r="5715" b="508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22"/>
                    <a:stretch>
                      <a:fillRect/>
                    </a:stretch>
                  </pic:blipFill>
                  <pic:spPr>
                    <a:xfrm>
                      <a:off x="0" y="0"/>
                      <a:ext cx="5755005" cy="1092200"/>
                    </a:xfrm>
                    <a:prstGeom prst="rect">
                      <a:avLst/>
                    </a:prstGeom>
                    <a:noFill/>
                    <a:ln>
                      <a:noFill/>
                    </a:ln>
                  </pic:spPr>
                </pic:pic>
              </a:graphicData>
            </a:graphic>
          </wp:inline>
        </w:drawing>
      </w:r>
      <w:r>
        <w:rPr>
          <w:noProof/>
        </w:rPr>
        <w:lastRenderedPageBreak/>
        <w:drawing>
          <wp:inline distT="0" distB="0" distL="114300" distR="114300" wp14:anchorId="0C671363" wp14:editId="695F7037">
            <wp:extent cx="5758180" cy="1614170"/>
            <wp:effectExtent l="0" t="0" r="2540" b="127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pic:cNvPicPr>
                  </pic:nvPicPr>
                  <pic:blipFill>
                    <a:blip r:embed="rId23"/>
                    <a:stretch>
                      <a:fillRect/>
                    </a:stretch>
                  </pic:blipFill>
                  <pic:spPr>
                    <a:xfrm>
                      <a:off x="0" y="0"/>
                      <a:ext cx="5758180" cy="1614170"/>
                    </a:xfrm>
                    <a:prstGeom prst="rect">
                      <a:avLst/>
                    </a:prstGeom>
                    <a:noFill/>
                    <a:ln>
                      <a:noFill/>
                    </a:ln>
                  </pic:spPr>
                </pic:pic>
              </a:graphicData>
            </a:graphic>
          </wp:inline>
        </w:drawing>
      </w:r>
    </w:p>
    <w:p w14:paraId="280B7D81" w14:textId="77777777" w:rsidR="0078703E" w:rsidRDefault="00000000">
      <w:pPr>
        <w:tabs>
          <w:tab w:val="left" w:pos="0"/>
        </w:tabs>
        <w:spacing w:before="240" w:line="360" w:lineRule="auto"/>
        <w:ind w:firstLine="0"/>
      </w:pPr>
      <w:r>
        <w:rPr>
          <w:noProof/>
        </w:rPr>
        <w:drawing>
          <wp:inline distT="0" distB="0" distL="114300" distR="114300" wp14:anchorId="0D60D11D" wp14:editId="564304EC">
            <wp:extent cx="5755640" cy="1321435"/>
            <wp:effectExtent l="0" t="0" r="5080" b="4445"/>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
                    <pic:cNvPicPr>
                      <a:picLocks noChangeAspect="1"/>
                    </pic:cNvPicPr>
                  </pic:nvPicPr>
                  <pic:blipFill>
                    <a:blip r:embed="rId24"/>
                    <a:stretch>
                      <a:fillRect/>
                    </a:stretch>
                  </pic:blipFill>
                  <pic:spPr>
                    <a:xfrm>
                      <a:off x="0" y="0"/>
                      <a:ext cx="5755640" cy="1321435"/>
                    </a:xfrm>
                    <a:prstGeom prst="rect">
                      <a:avLst/>
                    </a:prstGeom>
                    <a:noFill/>
                    <a:ln>
                      <a:noFill/>
                    </a:ln>
                  </pic:spPr>
                </pic:pic>
              </a:graphicData>
            </a:graphic>
          </wp:inline>
        </w:drawing>
      </w:r>
      <w:r>
        <w:rPr>
          <w:noProof/>
        </w:rPr>
        <w:drawing>
          <wp:inline distT="0" distB="0" distL="114300" distR="114300" wp14:anchorId="6420C532" wp14:editId="583A0BD8">
            <wp:extent cx="5755640" cy="1014095"/>
            <wp:effectExtent l="0" t="0" r="5080" b="6985"/>
            <wp:docPr id="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pic:cNvPicPr>
                      <a:picLocks noChangeAspect="1"/>
                    </pic:cNvPicPr>
                  </pic:nvPicPr>
                  <pic:blipFill>
                    <a:blip r:embed="rId25"/>
                    <a:stretch>
                      <a:fillRect/>
                    </a:stretch>
                  </pic:blipFill>
                  <pic:spPr>
                    <a:xfrm>
                      <a:off x="0" y="0"/>
                      <a:ext cx="5755640" cy="1014095"/>
                    </a:xfrm>
                    <a:prstGeom prst="rect">
                      <a:avLst/>
                    </a:prstGeom>
                    <a:noFill/>
                    <a:ln>
                      <a:noFill/>
                    </a:ln>
                  </pic:spPr>
                </pic:pic>
              </a:graphicData>
            </a:graphic>
          </wp:inline>
        </w:drawing>
      </w:r>
      <w:r>
        <w:rPr>
          <w:noProof/>
        </w:rPr>
        <w:drawing>
          <wp:inline distT="0" distB="0" distL="114300" distR="114300" wp14:anchorId="45E540E6" wp14:editId="06F792D2">
            <wp:extent cx="5759450" cy="1083310"/>
            <wp:effectExtent l="0" t="0" r="1270" b="13970"/>
            <wp:docPr id="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
                    <pic:cNvPicPr>
                      <a:picLocks noChangeAspect="1"/>
                    </pic:cNvPicPr>
                  </pic:nvPicPr>
                  <pic:blipFill>
                    <a:blip r:embed="rId26"/>
                    <a:stretch>
                      <a:fillRect/>
                    </a:stretch>
                  </pic:blipFill>
                  <pic:spPr>
                    <a:xfrm>
                      <a:off x="0" y="0"/>
                      <a:ext cx="5759450" cy="1083310"/>
                    </a:xfrm>
                    <a:prstGeom prst="rect">
                      <a:avLst/>
                    </a:prstGeom>
                    <a:noFill/>
                    <a:ln>
                      <a:noFill/>
                    </a:ln>
                  </pic:spPr>
                </pic:pic>
              </a:graphicData>
            </a:graphic>
          </wp:inline>
        </w:drawing>
      </w:r>
      <w:r>
        <w:rPr>
          <w:noProof/>
        </w:rPr>
        <w:drawing>
          <wp:inline distT="0" distB="0" distL="114300" distR="114300" wp14:anchorId="62C83EE7" wp14:editId="37222219">
            <wp:extent cx="5758815" cy="918210"/>
            <wp:effectExtent l="0" t="0" r="1905" b="11430"/>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7"/>
                    <a:stretch>
                      <a:fillRect/>
                    </a:stretch>
                  </pic:blipFill>
                  <pic:spPr>
                    <a:xfrm>
                      <a:off x="0" y="0"/>
                      <a:ext cx="5758815" cy="918210"/>
                    </a:xfrm>
                    <a:prstGeom prst="rect">
                      <a:avLst/>
                    </a:prstGeom>
                    <a:noFill/>
                    <a:ln>
                      <a:noFill/>
                    </a:ln>
                  </pic:spPr>
                </pic:pic>
              </a:graphicData>
            </a:graphic>
          </wp:inline>
        </w:drawing>
      </w:r>
      <w:r>
        <w:rPr>
          <w:noProof/>
        </w:rPr>
        <w:drawing>
          <wp:inline distT="0" distB="0" distL="114300" distR="114300" wp14:anchorId="3382EE6D" wp14:editId="4101A12B">
            <wp:extent cx="5753100" cy="1711960"/>
            <wp:effectExtent l="0" t="0" r="7620" b="10160"/>
            <wp:docPr id="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3"/>
                    <pic:cNvPicPr>
                      <a:picLocks noChangeAspect="1"/>
                    </pic:cNvPicPr>
                  </pic:nvPicPr>
                  <pic:blipFill>
                    <a:blip r:embed="rId28"/>
                    <a:stretch>
                      <a:fillRect/>
                    </a:stretch>
                  </pic:blipFill>
                  <pic:spPr>
                    <a:xfrm>
                      <a:off x="0" y="0"/>
                      <a:ext cx="5753100" cy="1711960"/>
                    </a:xfrm>
                    <a:prstGeom prst="rect">
                      <a:avLst/>
                    </a:prstGeom>
                    <a:noFill/>
                    <a:ln>
                      <a:noFill/>
                    </a:ln>
                  </pic:spPr>
                </pic:pic>
              </a:graphicData>
            </a:graphic>
          </wp:inline>
        </w:drawing>
      </w:r>
    </w:p>
    <w:p w14:paraId="5BDA765C" w14:textId="77777777" w:rsidR="0078703E" w:rsidRDefault="00000000">
      <w:pPr>
        <w:ind w:firstLine="0"/>
      </w:pPr>
      <w:r>
        <w:rPr>
          <w:bCs/>
          <w:sz w:val="20"/>
          <w:szCs w:val="20"/>
        </w:rPr>
        <w:lastRenderedPageBreak/>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66FB7F9C" w14:textId="77777777" w:rsidR="0078703E" w:rsidRDefault="00000000">
      <w:pPr>
        <w:pStyle w:val="Ttulo2"/>
        <w:numPr>
          <w:ilvl w:val="1"/>
          <w:numId w:val="3"/>
        </w:numPr>
        <w:rPr>
          <w:bCs/>
          <w:sz w:val="20"/>
          <w:szCs w:val="20"/>
        </w:rPr>
      </w:pPr>
      <w:bookmarkStart w:id="90" w:name="_Toc119164375"/>
      <w:r>
        <w:t>Diagrama de Caso de Uso</w:t>
      </w:r>
      <w:bookmarkStart w:id="91" w:name="_heading=h.44sinio" w:colFirst="0" w:colLast="0"/>
      <w:bookmarkEnd w:id="90"/>
      <w:bookmarkEnd w:id="91"/>
    </w:p>
    <w:p w14:paraId="595B7BDB" w14:textId="452F5F99" w:rsidR="0078703E" w:rsidRPr="0012139B" w:rsidDel="0012139B" w:rsidRDefault="00000000" w:rsidP="0012139B">
      <w:pPr>
        <w:spacing w:line="360" w:lineRule="auto"/>
        <w:rPr>
          <w:del w:id="92" w:author="Aparecida" w:date="2023-08-01T19:34:00Z"/>
        </w:rPr>
        <w:pPrChange w:id="93" w:author="Aparecida" w:date="2023-08-01T19:34:00Z">
          <w:pPr>
            <w:widowControl/>
            <w:ind w:firstLine="720"/>
            <w:jc w:val="left"/>
          </w:pPr>
        </w:pPrChange>
      </w:pPr>
      <w:r w:rsidRPr="0012139B">
        <w:rPr>
          <w:rPrChange w:id="94" w:author="Aparecida" w:date="2023-08-01T19:34:00Z">
            <w:rPr>
              <w:rFonts w:eastAsia="SimSun"/>
              <w:color w:val="000000"/>
              <w:lang w:eastAsia="zh-CN" w:bidi="ar"/>
            </w:rPr>
          </w:rPrChange>
        </w:rPr>
        <w:t xml:space="preserve">Apresenta um resumo dos detalhes dos usuários do sistema (também </w:t>
      </w:r>
    </w:p>
    <w:p w14:paraId="25AB67E3" w14:textId="5FA58436" w:rsidR="0078703E" w:rsidRPr="0012139B" w:rsidDel="0012139B" w:rsidRDefault="00000000" w:rsidP="0012139B">
      <w:pPr>
        <w:spacing w:line="360" w:lineRule="auto"/>
        <w:rPr>
          <w:del w:id="95" w:author="Aparecida" w:date="2023-08-01T19:34:00Z"/>
        </w:rPr>
        <w:pPrChange w:id="96" w:author="Aparecida" w:date="2023-08-01T19:34:00Z">
          <w:pPr>
            <w:widowControl/>
            <w:jc w:val="left"/>
          </w:pPr>
        </w:pPrChange>
      </w:pPr>
      <w:r w:rsidRPr="0012139B">
        <w:rPr>
          <w:rPrChange w:id="97" w:author="Aparecida" w:date="2023-08-01T19:34:00Z">
            <w:rPr>
              <w:rFonts w:eastAsia="SimSun"/>
              <w:color w:val="000000"/>
              <w:lang w:eastAsia="zh-CN" w:bidi="ar"/>
            </w:rPr>
          </w:rPrChange>
        </w:rPr>
        <w:t xml:space="preserve">chamados de atores), incluindo também suas interações com o sistema. Ajuda a </w:t>
      </w:r>
    </w:p>
    <w:p w14:paraId="3BBD3573" w14:textId="2764E806" w:rsidR="0078703E" w:rsidRPr="0012139B" w:rsidDel="0012139B" w:rsidRDefault="00000000" w:rsidP="0012139B">
      <w:pPr>
        <w:spacing w:line="360" w:lineRule="auto"/>
        <w:rPr>
          <w:del w:id="98" w:author="Aparecida" w:date="2023-08-01T19:34:00Z"/>
        </w:rPr>
        <w:pPrChange w:id="99" w:author="Aparecida" w:date="2023-08-01T19:34:00Z">
          <w:pPr>
            <w:widowControl/>
            <w:jc w:val="left"/>
          </w:pPr>
        </w:pPrChange>
      </w:pPr>
      <w:r w:rsidRPr="0012139B">
        <w:rPr>
          <w:rPrChange w:id="100" w:author="Aparecida" w:date="2023-08-01T19:34:00Z">
            <w:rPr>
              <w:rFonts w:eastAsia="SimSun"/>
              <w:color w:val="000000"/>
              <w:lang w:eastAsia="zh-CN" w:bidi="ar"/>
            </w:rPr>
          </w:rPrChange>
        </w:rPr>
        <w:t xml:space="preserve">compreender os cenários que serão apresentados pelo sistema, facilitando na hora </w:t>
      </w:r>
    </w:p>
    <w:p w14:paraId="64B84947" w14:textId="77777777" w:rsidR="0078703E" w:rsidRPr="0012139B" w:rsidRDefault="00000000" w:rsidP="0012139B">
      <w:pPr>
        <w:spacing w:line="360" w:lineRule="auto"/>
        <w:pPrChange w:id="101" w:author="Aparecida" w:date="2023-08-01T19:34:00Z">
          <w:pPr>
            <w:widowControl/>
            <w:jc w:val="left"/>
          </w:pPr>
        </w:pPrChange>
      </w:pPr>
      <w:r w:rsidRPr="0012139B">
        <w:rPr>
          <w:rPrChange w:id="102" w:author="Aparecida" w:date="2023-08-01T19:34:00Z">
            <w:rPr>
              <w:rFonts w:eastAsia="SimSun"/>
              <w:color w:val="000000"/>
              <w:lang w:eastAsia="zh-CN" w:bidi="ar"/>
            </w:rPr>
          </w:rPrChange>
        </w:rPr>
        <w:t>de desenvolver o projeto ao dar metas que devem ser atingidas.</w:t>
      </w:r>
    </w:p>
    <w:p w14:paraId="0CE01418" w14:textId="77777777" w:rsidR="0078703E" w:rsidRDefault="0078703E"/>
    <w:p w14:paraId="0B6F9465" w14:textId="77777777" w:rsidR="0078703E" w:rsidRDefault="00000000">
      <w:pPr>
        <w:ind w:firstLine="0"/>
      </w:pPr>
      <w:r>
        <w:rPr>
          <w:noProof/>
        </w:rPr>
        <w:drawing>
          <wp:inline distT="0" distB="0" distL="114300" distR="114300" wp14:anchorId="7690B2BA" wp14:editId="68328356">
            <wp:extent cx="5718810" cy="3620770"/>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
                    <pic:cNvPicPr>
                      <a:picLocks noChangeAspect="1"/>
                    </pic:cNvPicPr>
                  </pic:nvPicPr>
                  <pic:blipFill>
                    <a:blip r:embed="rId29"/>
                    <a:stretch>
                      <a:fillRect/>
                    </a:stretch>
                  </pic:blipFill>
                  <pic:spPr>
                    <a:xfrm>
                      <a:off x="0" y="0"/>
                      <a:ext cx="5718810" cy="3620770"/>
                    </a:xfrm>
                    <a:prstGeom prst="rect">
                      <a:avLst/>
                    </a:prstGeom>
                    <a:noFill/>
                    <a:ln>
                      <a:noFill/>
                    </a:ln>
                  </pic:spPr>
                </pic:pic>
              </a:graphicData>
            </a:graphic>
          </wp:inline>
        </w:drawing>
      </w:r>
    </w:p>
    <w:p w14:paraId="529C9898" w14:textId="77777777" w:rsidR="0078703E" w:rsidRDefault="00000000">
      <w:pPr>
        <w:pStyle w:val="Ttulo2"/>
        <w:ind w:left="0" w:firstLine="0"/>
        <w:rPr>
          <w:bCs/>
          <w:sz w:val="20"/>
          <w:szCs w:val="20"/>
        </w:rPr>
      </w:pPr>
      <w:r>
        <w:rPr>
          <w:b w:val="0"/>
          <w:bCs/>
          <w:sz w:val="20"/>
          <w:szCs w:val="20"/>
        </w:rPr>
        <w:t xml:space="preserve">Fonte: Lima </w:t>
      </w:r>
      <w:proofErr w:type="spellStart"/>
      <w:r>
        <w:rPr>
          <w:b w:val="0"/>
          <w:bCs/>
          <w:sz w:val="20"/>
          <w:szCs w:val="20"/>
        </w:rPr>
        <w:t>Edycleuton</w:t>
      </w:r>
      <w:proofErr w:type="spellEnd"/>
      <w:r>
        <w:rPr>
          <w:b w:val="0"/>
          <w:bCs/>
          <w:sz w:val="20"/>
          <w:szCs w:val="20"/>
        </w:rPr>
        <w:t xml:space="preserve"> </w:t>
      </w:r>
      <w:proofErr w:type="spellStart"/>
      <w:proofErr w:type="gramStart"/>
      <w:r>
        <w:rPr>
          <w:b w:val="0"/>
          <w:bCs/>
          <w:sz w:val="20"/>
          <w:szCs w:val="20"/>
        </w:rPr>
        <w:t>R;Santos</w:t>
      </w:r>
      <w:proofErr w:type="spellEnd"/>
      <w:proofErr w:type="gramEnd"/>
      <w:r>
        <w:rPr>
          <w:b w:val="0"/>
          <w:bCs/>
          <w:sz w:val="20"/>
          <w:szCs w:val="20"/>
        </w:rPr>
        <w:t xml:space="preserve"> Jaqueline N, 2023</w:t>
      </w:r>
    </w:p>
    <w:p w14:paraId="5C96D802" w14:textId="77777777" w:rsidR="0078703E" w:rsidRDefault="0078703E">
      <w:pPr>
        <w:tabs>
          <w:tab w:val="left" w:pos="-5"/>
        </w:tabs>
        <w:ind w:left="720" w:hanging="861"/>
        <w:rPr>
          <w:b/>
          <w:sz w:val="20"/>
          <w:szCs w:val="20"/>
        </w:rPr>
      </w:pPr>
    </w:p>
    <w:p w14:paraId="21E9A7EF" w14:textId="77777777" w:rsidR="0078703E" w:rsidRDefault="0078703E">
      <w:pPr>
        <w:tabs>
          <w:tab w:val="left" w:pos="-5"/>
        </w:tabs>
        <w:ind w:left="720" w:hanging="861"/>
        <w:rPr>
          <w:b/>
          <w:sz w:val="20"/>
          <w:szCs w:val="20"/>
        </w:rPr>
      </w:pPr>
    </w:p>
    <w:p w14:paraId="1BDC422F" w14:textId="77777777" w:rsidR="0078703E" w:rsidRDefault="0078703E">
      <w:pPr>
        <w:tabs>
          <w:tab w:val="left" w:pos="-5"/>
        </w:tabs>
        <w:ind w:left="720" w:hanging="861"/>
        <w:rPr>
          <w:b/>
          <w:sz w:val="20"/>
          <w:szCs w:val="20"/>
        </w:rPr>
      </w:pPr>
    </w:p>
    <w:p w14:paraId="6BE3CE0D" w14:textId="77777777" w:rsidR="0078703E" w:rsidRDefault="0078703E">
      <w:pPr>
        <w:tabs>
          <w:tab w:val="left" w:pos="-5"/>
        </w:tabs>
        <w:ind w:left="720" w:hanging="861"/>
        <w:rPr>
          <w:b/>
          <w:sz w:val="20"/>
          <w:szCs w:val="20"/>
        </w:rPr>
      </w:pPr>
    </w:p>
    <w:p w14:paraId="1D64C5C8" w14:textId="77777777" w:rsidR="0078703E" w:rsidRDefault="0078703E">
      <w:pPr>
        <w:tabs>
          <w:tab w:val="left" w:pos="-5"/>
        </w:tabs>
        <w:ind w:left="720" w:hanging="861"/>
        <w:rPr>
          <w:b/>
          <w:sz w:val="20"/>
          <w:szCs w:val="20"/>
        </w:rPr>
      </w:pPr>
    </w:p>
    <w:p w14:paraId="3E044347" w14:textId="77777777" w:rsidR="0078703E" w:rsidRDefault="0078703E">
      <w:pPr>
        <w:tabs>
          <w:tab w:val="left" w:pos="-5"/>
        </w:tabs>
        <w:ind w:left="720" w:hanging="861"/>
        <w:rPr>
          <w:b/>
          <w:sz w:val="20"/>
          <w:szCs w:val="20"/>
        </w:rPr>
      </w:pPr>
    </w:p>
    <w:p w14:paraId="4495C86B" w14:textId="77777777" w:rsidR="0078703E" w:rsidRDefault="0078703E">
      <w:pPr>
        <w:tabs>
          <w:tab w:val="left" w:pos="-5"/>
        </w:tabs>
        <w:ind w:left="720" w:hanging="861"/>
        <w:rPr>
          <w:b/>
          <w:sz w:val="20"/>
          <w:szCs w:val="20"/>
        </w:rPr>
      </w:pPr>
    </w:p>
    <w:p w14:paraId="4136919B" w14:textId="77777777" w:rsidR="0078703E" w:rsidRDefault="0078703E">
      <w:pPr>
        <w:tabs>
          <w:tab w:val="left" w:pos="-5"/>
        </w:tabs>
        <w:ind w:left="720" w:hanging="861"/>
        <w:rPr>
          <w:b/>
          <w:sz w:val="20"/>
          <w:szCs w:val="20"/>
        </w:rPr>
      </w:pPr>
    </w:p>
    <w:p w14:paraId="657CADE4" w14:textId="77777777" w:rsidR="0078703E" w:rsidRDefault="0078703E">
      <w:pPr>
        <w:tabs>
          <w:tab w:val="left" w:pos="-5"/>
        </w:tabs>
        <w:ind w:left="720" w:hanging="861"/>
        <w:rPr>
          <w:b/>
          <w:sz w:val="20"/>
          <w:szCs w:val="20"/>
        </w:rPr>
      </w:pPr>
    </w:p>
    <w:p w14:paraId="7B27E1B6" w14:textId="77777777" w:rsidR="0078703E" w:rsidRDefault="00000000">
      <w:pPr>
        <w:pStyle w:val="Ttulo3"/>
        <w:numPr>
          <w:ilvl w:val="5"/>
          <w:numId w:val="3"/>
        </w:numPr>
      </w:pPr>
      <w:bookmarkStart w:id="103" w:name="_Toc119164376"/>
      <w:r>
        <w:t>Cadastrar</w:t>
      </w:r>
      <w:bookmarkEnd w:id="103"/>
    </w:p>
    <w:p w14:paraId="440AF3CF" w14:textId="77777777" w:rsidR="0078703E" w:rsidRDefault="0078703E">
      <w:pPr>
        <w:ind w:firstLine="0"/>
        <w:rPr>
          <w:b/>
        </w:rPr>
      </w:pPr>
    </w:p>
    <w:p w14:paraId="73382D3B" w14:textId="77777777" w:rsidR="0078703E" w:rsidRDefault="00000000">
      <w:pPr>
        <w:pStyle w:val="Ttulo3"/>
        <w:numPr>
          <w:ilvl w:val="2"/>
          <w:numId w:val="3"/>
        </w:numPr>
      </w:pPr>
      <w:bookmarkStart w:id="104" w:name="_heading=h.vsohz8hitavy" w:colFirst="0" w:colLast="0"/>
      <w:bookmarkStart w:id="105" w:name="_Toc119164377"/>
      <w:bookmarkEnd w:id="104"/>
      <w:proofErr w:type="spellStart"/>
      <w:r>
        <w:t>Logar</w:t>
      </w:r>
      <w:bookmarkEnd w:id="105"/>
      <w:proofErr w:type="spellEnd"/>
    </w:p>
    <w:p w14:paraId="4D2C12E4" w14:textId="77777777" w:rsidR="0078703E" w:rsidRDefault="0078703E">
      <w:pPr>
        <w:tabs>
          <w:tab w:val="left" w:pos="709"/>
        </w:tabs>
        <w:ind w:firstLine="0"/>
        <w:rPr>
          <w:b/>
        </w:rPr>
      </w:pPr>
    </w:p>
    <w:p w14:paraId="2EDD8261" w14:textId="77777777" w:rsidR="0078703E" w:rsidRDefault="00000000">
      <w:pPr>
        <w:pStyle w:val="Ttulo3"/>
        <w:numPr>
          <w:ilvl w:val="2"/>
          <w:numId w:val="3"/>
        </w:numPr>
      </w:pPr>
      <w:bookmarkStart w:id="106" w:name="_heading=h.w4pjqu5od5l" w:colFirst="0" w:colLast="0"/>
      <w:bookmarkStart w:id="107" w:name="_Toc119164378"/>
      <w:bookmarkEnd w:id="106"/>
      <w:r>
        <w:t>Cadastro de funcionário/profissional</w:t>
      </w:r>
      <w:bookmarkEnd w:id="107"/>
    </w:p>
    <w:p w14:paraId="02DF9D02" w14:textId="77777777" w:rsidR="0078703E" w:rsidRDefault="0078703E">
      <w:pPr>
        <w:tabs>
          <w:tab w:val="left" w:pos="709"/>
        </w:tabs>
        <w:ind w:firstLine="0"/>
      </w:pPr>
    </w:p>
    <w:p w14:paraId="5796FA11" w14:textId="77777777" w:rsidR="0078703E" w:rsidRDefault="0078703E">
      <w:pPr>
        <w:tabs>
          <w:tab w:val="left" w:pos="709"/>
        </w:tabs>
        <w:ind w:firstLine="0"/>
      </w:pPr>
    </w:p>
    <w:p w14:paraId="56043BB0" w14:textId="77777777" w:rsidR="0078703E" w:rsidRDefault="00000000">
      <w:pPr>
        <w:pStyle w:val="Ttulo3"/>
        <w:numPr>
          <w:ilvl w:val="2"/>
          <w:numId w:val="3"/>
        </w:numPr>
        <w:spacing w:after="0" w:line="240" w:lineRule="auto"/>
      </w:pPr>
      <w:bookmarkStart w:id="108" w:name="_heading=h.iimt9dgudcin" w:colFirst="0" w:colLast="0"/>
      <w:bookmarkStart w:id="109" w:name="_Toc119164379"/>
      <w:bookmarkEnd w:id="108"/>
      <w:r>
        <w:t>Consultar profissionais</w:t>
      </w:r>
      <w:bookmarkEnd w:id="109"/>
      <w:r>
        <w:t xml:space="preserve"> </w:t>
      </w:r>
    </w:p>
    <w:p w14:paraId="7B72B3CA" w14:textId="77777777" w:rsidR="0078703E" w:rsidRDefault="0078703E">
      <w:pPr>
        <w:tabs>
          <w:tab w:val="left" w:pos="709"/>
        </w:tabs>
        <w:ind w:left="720" w:firstLine="0"/>
      </w:pPr>
    </w:p>
    <w:p w14:paraId="7A6838F3" w14:textId="77777777" w:rsidR="0078703E" w:rsidRDefault="0078703E">
      <w:pPr>
        <w:ind w:firstLine="0"/>
      </w:pPr>
    </w:p>
    <w:p w14:paraId="0B5DCA20" w14:textId="77777777" w:rsidR="0078703E" w:rsidRDefault="00000000">
      <w:pPr>
        <w:pStyle w:val="Ttulo3"/>
        <w:numPr>
          <w:ilvl w:val="2"/>
          <w:numId w:val="3"/>
        </w:numPr>
      </w:pPr>
      <w:bookmarkStart w:id="110" w:name="_heading=h.hyvwenoixavx" w:colFirst="0" w:colLast="0"/>
      <w:bookmarkStart w:id="111" w:name="_Toc119164380"/>
      <w:bookmarkEnd w:id="110"/>
      <w:r>
        <w:t>Agendamento</w:t>
      </w:r>
      <w:bookmarkEnd w:id="111"/>
    </w:p>
    <w:p w14:paraId="281FED3E" w14:textId="77777777" w:rsidR="0078703E" w:rsidRDefault="0078703E">
      <w:pPr>
        <w:tabs>
          <w:tab w:val="left" w:pos="709"/>
        </w:tabs>
        <w:ind w:firstLine="0"/>
      </w:pPr>
    </w:p>
    <w:p w14:paraId="6BDD1F2A" w14:textId="77777777" w:rsidR="0078703E" w:rsidRDefault="0078703E">
      <w:pPr>
        <w:ind w:firstLine="0"/>
      </w:pPr>
    </w:p>
    <w:p w14:paraId="1D017E94" w14:textId="77777777" w:rsidR="0078703E" w:rsidRDefault="0078703E">
      <w:pPr>
        <w:ind w:firstLine="0"/>
      </w:pPr>
    </w:p>
    <w:p w14:paraId="5D61B208" w14:textId="77777777" w:rsidR="0078703E" w:rsidRDefault="00000000">
      <w:pPr>
        <w:pStyle w:val="Ttulo2"/>
        <w:numPr>
          <w:ilvl w:val="1"/>
          <w:numId w:val="3"/>
        </w:numPr>
        <w:ind w:left="578" w:hanging="578"/>
      </w:pPr>
      <w:bookmarkStart w:id="112" w:name="_Toc119164381"/>
      <w:r>
        <w:t>Diagrama de Classe</w:t>
      </w:r>
      <w:bookmarkEnd w:id="112"/>
    </w:p>
    <w:p w14:paraId="07F7B493" w14:textId="77777777" w:rsidR="0078703E" w:rsidRDefault="00000000">
      <w:pPr>
        <w:ind w:firstLine="0"/>
      </w:pPr>
      <w:r>
        <w:rPr>
          <w:b/>
          <w:sz w:val="20"/>
          <w:szCs w:val="20"/>
        </w:rPr>
        <w:t>Fonte: O autor, 2022</w:t>
      </w:r>
    </w:p>
    <w:p w14:paraId="44D732CF" w14:textId="77777777" w:rsidR="0078703E" w:rsidRDefault="00000000">
      <w:pPr>
        <w:pStyle w:val="Ttulo2"/>
        <w:numPr>
          <w:ilvl w:val="1"/>
          <w:numId w:val="3"/>
        </w:numPr>
        <w:ind w:left="578" w:hanging="578"/>
      </w:pPr>
      <w:bookmarkStart w:id="113" w:name="_Toc119164382"/>
      <w:r>
        <w:t>Diagrama de Sequência</w:t>
      </w:r>
      <w:bookmarkEnd w:id="113"/>
      <w:r>
        <w:t xml:space="preserve"> </w:t>
      </w:r>
    </w:p>
    <w:p w14:paraId="0EC50D03" w14:textId="77777777" w:rsidR="0078703E" w:rsidRDefault="0078703E">
      <w:pPr>
        <w:ind w:left="709" w:firstLine="0"/>
      </w:pPr>
    </w:p>
    <w:p w14:paraId="3890EF73" w14:textId="77777777" w:rsidR="0078703E" w:rsidRDefault="0078703E">
      <w:pPr>
        <w:ind w:left="709" w:hanging="709"/>
      </w:pPr>
    </w:p>
    <w:p w14:paraId="2B3EF3EF" w14:textId="77777777" w:rsidR="0078703E" w:rsidRDefault="0078703E">
      <w:pPr>
        <w:ind w:left="709" w:firstLine="0"/>
        <w:rPr>
          <w:sz w:val="22"/>
          <w:szCs w:val="22"/>
        </w:rPr>
      </w:pPr>
    </w:p>
    <w:p w14:paraId="2920D38B" w14:textId="77777777" w:rsidR="0078703E" w:rsidRDefault="00000000">
      <w:pPr>
        <w:ind w:firstLine="0"/>
        <w:rPr>
          <w:b/>
          <w:sz w:val="20"/>
          <w:szCs w:val="20"/>
        </w:rPr>
      </w:pPr>
      <w:r>
        <w:rPr>
          <w:b/>
          <w:sz w:val="20"/>
          <w:szCs w:val="20"/>
        </w:rPr>
        <w:t>Fonte: O autor, 2022</w:t>
      </w:r>
    </w:p>
    <w:p w14:paraId="6B604C6B" w14:textId="77777777" w:rsidR="0078703E" w:rsidRDefault="0078703E">
      <w:pPr>
        <w:ind w:firstLine="0"/>
      </w:pPr>
    </w:p>
    <w:p w14:paraId="6860854D" w14:textId="77777777" w:rsidR="0078703E" w:rsidRDefault="0078703E">
      <w:pPr>
        <w:ind w:firstLine="0"/>
      </w:pPr>
    </w:p>
    <w:p w14:paraId="59E6D27B" w14:textId="77777777" w:rsidR="0078703E" w:rsidRDefault="00000000">
      <w:pPr>
        <w:pStyle w:val="Ttulo2"/>
        <w:numPr>
          <w:ilvl w:val="1"/>
          <w:numId w:val="3"/>
        </w:numPr>
        <w:ind w:left="578" w:hanging="578"/>
      </w:pPr>
      <w:bookmarkStart w:id="114" w:name="_Toc119164383"/>
      <w:r>
        <w:t>Diagrama de Atividade</w:t>
      </w:r>
      <w:bookmarkEnd w:id="114"/>
    </w:p>
    <w:p w14:paraId="0725AE06" w14:textId="77777777" w:rsidR="0078703E" w:rsidRDefault="0078703E">
      <w:pPr>
        <w:spacing w:line="360" w:lineRule="auto"/>
        <w:ind w:left="709" w:hanging="709"/>
      </w:pPr>
    </w:p>
    <w:p w14:paraId="4B91E0E3" w14:textId="77777777" w:rsidR="0078703E" w:rsidRDefault="00000000">
      <w:pPr>
        <w:ind w:firstLine="0"/>
      </w:pPr>
      <w:r>
        <w:rPr>
          <w:b/>
          <w:sz w:val="20"/>
          <w:szCs w:val="20"/>
        </w:rPr>
        <w:t>Fonte: O autor, 2022</w:t>
      </w:r>
    </w:p>
    <w:p w14:paraId="366D53F6" w14:textId="77777777" w:rsidR="0078703E" w:rsidRDefault="00000000" w:rsidP="0012139B">
      <w:pPr>
        <w:pStyle w:val="Ttulo1"/>
        <w:numPr>
          <w:ilvl w:val="0"/>
          <w:numId w:val="3"/>
        </w:numPr>
        <w:ind w:firstLine="0"/>
      </w:pPr>
      <w:bookmarkStart w:id="115" w:name="_Toc119164384"/>
      <w:r>
        <w:lastRenderedPageBreak/>
        <w:t>Telas</w:t>
      </w:r>
      <w:bookmarkEnd w:id="115"/>
      <w:r>
        <w:t xml:space="preserve"> </w:t>
      </w:r>
    </w:p>
    <w:p w14:paraId="1B3AC2A3" w14:textId="77777777" w:rsidR="0078703E" w:rsidRDefault="0078703E"/>
    <w:p w14:paraId="38499885" w14:textId="77777777" w:rsidR="0078703E" w:rsidRDefault="00000000" w:rsidP="0012139B">
      <w:pPr>
        <w:numPr>
          <w:ilvl w:val="255"/>
          <w:numId w:val="0"/>
        </w:numPr>
      </w:pPr>
      <w:r>
        <w:t>6.1 Login</w:t>
      </w:r>
    </w:p>
    <w:p w14:paraId="7A6CEDB8" w14:textId="77777777" w:rsidR="0078703E" w:rsidRDefault="00000000" w:rsidP="0012139B">
      <w:pPr>
        <w:numPr>
          <w:ilvl w:val="255"/>
          <w:numId w:val="0"/>
        </w:numPr>
      </w:pPr>
      <w:r>
        <w:rPr>
          <w:noProof/>
        </w:rPr>
        <w:drawing>
          <wp:inline distT="0" distB="0" distL="114300" distR="114300" wp14:anchorId="28258E0C" wp14:editId="43C71B3B">
            <wp:extent cx="5758815" cy="2719705"/>
            <wp:effectExtent l="0" t="0" r="1905" b="8255"/>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5"/>
                    <pic:cNvPicPr>
                      <a:picLocks noChangeAspect="1"/>
                    </pic:cNvPicPr>
                  </pic:nvPicPr>
                  <pic:blipFill>
                    <a:blip r:embed="rId30"/>
                    <a:stretch>
                      <a:fillRect/>
                    </a:stretch>
                  </pic:blipFill>
                  <pic:spPr>
                    <a:xfrm>
                      <a:off x="0" y="0"/>
                      <a:ext cx="5758815" cy="2719705"/>
                    </a:xfrm>
                    <a:prstGeom prst="rect">
                      <a:avLst/>
                    </a:prstGeom>
                    <a:noFill/>
                    <a:ln>
                      <a:noFill/>
                    </a:ln>
                  </pic:spPr>
                </pic:pic>
              </a:graphicData>
            </a:graphic>
          </wp:inline>
        </w:drawing>
      </w:r>
    </w:p>
    <w:p w14:paraId="3FE8B005" w14:textId="77777777" w:rsidR="0078703E" w:rsidRDefault="00000000" w:rsidP="0012139B">
      <w:pPr>
        <w:numPr>
          <w:ilvl w:val="255"/>
          <w:numId w:val="0"/>
        </w:numPr>
      </w:pPr>
      <w:r>
        <w:t>6.2 Registro</w:t>
      </w:r>
    </w:p>
    <w:p w14:paraId="5CB5732D" w14:textId="77777777" w:rsidR="0078703E" w:rsidRDefault="00000000" w:rsidP="0012139B">
      <w:pPr>
        <w:ind w:firstLine="0"/>
      </w:pPr>
      <w:r>
        <w:t>6. 3Esqueceu a senha</w:t>
      </w:r>
    </w:p>
    <w:p w14:paraId="38106A80" w14:textId="77777777" w:rsidR="0078703E" w:rsidRDefault="00000000" w:rsidP="0012139B">
      <w:pPr>
        <w:ind w:firstLine="0"/>
      </w:pPr>
      <w:r>
        <w:t>6.4 Home</w:t>
      </w:r>
    </w:p>
    <w:p w14:paraId="68D29294" w14:textId="77777777" w:rsidR="0078703E" w:rsidRDefault="00000000">
      <w:pPr>
        <w:tabs>
          <w:tab w:val="left" w:pos="709"/>
        </w:tabs>
        <w:ind w:firstLine="0"/>
      </w:pPr>
      <w:r>
        <w:rPr>
          <w:noProof/>
        </w:rPr>
        <w:drawing>
          <wp:inline distT="0" distB="0" distL="114300" distR="114300" wp14:anchorId="486C7B1A" wp14:editId="04BB7807">
            <wp:extent cx="5754370" cy="2860040"/>
            <wp:effectExtent l="0" t="0" r="635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31"/>
                    <a:stretch>
                      <a:fillRect/>
                    </a:stretch>
                  </pic:blipFill>
                  <pic:spPr>
                    <a:xfrm>
                      <a:off x="0" y="0"/>
                      <a:ext cx="5754370" cy="2860040"/>
                    </a:xfrm>
                    <a:prstGeom prst="rect">
                      <a:avLst/>
                    </a:prstGeom>
                    <a:noFill/>
                    <a:ln>
                      <a:noFill/>
                    </a:ln>
                  </pic:spPr>
                </pic:pic>
              </a:graphicData>
            </a:graphic>
          </wp:inline>
        </w:drawing>
      </w:r>
      <w:r>
        <w:rPr>
          <w:noProof/>
        </w:rPr>
        <w:lastRenderedPageBreak/>
        <w:drawing>
          <wp:inline distT="0" distB="0" distL="114300" distR="114300" wp14:anchorId="26F86762" wp14:editId="22A2CEFB">
            <wp:extent cx="5751830" cy="1423670"/>
            <wp:effectExtent l="0" t="0" r="889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32"/>
                    <a:stretch>
                      <a:fillRect/>
                    </a:stretch>
                  </pic:blipFill>
                  <pic:spPr>
                    <a:xfrm>
                      <a:off x="0" y="0"/>
                      <a:ext cx="5751830" cy="1423670"/>
                    </a:xfrm>
                    <a:prstGeom prst="rect">
                      <a:avLst/>
                    </a:prstGeom>
                    <a:noFill/>
                    <a:ln>
                      <a:noFill/>
                    </a:ln>
                  </pic:spPr>
                </pic:pic>
              </a:graphicData>
            </a:graphic>
          </wp:inline>
        </w:drawing>
      </w:r>
    </w:p>
    <w:p w14:paraId="714E2F0C" w14:textId="77777777" w:rsidR="0078703E" w:rsidRDefault="00000000">
      <w:pPr>
        <w:tabs>
          <w:tab w:val="left" w:pos="709"/>
        </w:tabs>
        <w:ind w:firstLine="0"/>
      </w:pPr>
      <w:r>
        <w:rPr>
          <w:noProof/>
        </w:rPr>
        <w:drawing>
          <wp:inline distT="0" distB="0" distL="114300" distR="114300" wp14:anchorId="5AEB2562" wp14:editId="0A061545">
            <wp:extent cx="5753100" cy="2540000"/>
            <wp:effectExtent l="0" t="0" r="762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33"/>
                    <a:stretch>
                      <a:fillRect/>
                    </a:stretch>
                  </pic:blipFill>
                  <pic:spPr>
                    <a:xfrm>
                      <a:off x="0" y="0"/>
                      <a:ext cx="5753100" cy="2540000"/>
                    </a:xfrm>
                    <a:prstGeom prst="rect">
                      <a:avLst/>
                    </a:prstGeom>
                    <a:noFill/>
                    <a:ln>
                      <a:noFill/>
                    </a:ln>
                  </pic:spPr>
                </pic:pic>
              </a:graphicData>
            </a:graphic>
          </wp:inline>
        </w:drawing>
      </w:r>
    </w:p>
    <w:p w14:paraId="5F6FE627" w14:textId="77777777" w:rsidR="0078703E" w:rsidRDefault="00000000">
      <w:pPr>
        <w:tabs>
          <w:tab w:val="left" w:pos="709"/>
        </w:tabs>
        <w:ind w:firstLine="0"/>
      </w:pPr>
      <w:r>
        <w:rPr>
          <w:noProof/>
        </w:rPr>
        <w:drawing>
          <wp:inline distT="0" distB="0" distL="114300" distR="114300" wp14:anchorId="266AA46D" wp14:editId="6432B174">
            <wp:extent cx="5749925" cy="1386840"/>
            <wp:effectExtent l="0" t="0" r="1079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pic:cNvPicPr>
                  </pic:nvPicPr>
                  <pic:blipFill>
                    <a:blip r:embed="rId34"/>
                    <a:stretch>
                      <a:fillRect/>
                    </a:stretch>
                  </pic:blipFill>
                  <pic:spPr>
                    <a:xfrm>
                      <a:off x="0" y="0"/>
                      <a:ext cx="5749925" cy="1386840"/>
                    </a:xfrm>
                    <a:prstGeom prst="rect">
                      <a:avLst/>
                    </a:prstGeom>
                    <a:noFill/>
                    <a:ln>
                      <a:noFill/>
                    </a:ln>
                  </pic:spPr>
                </pic:pic>
              </a:graphicData>
            </a:graphic>
          </wp:inline>
        </w:drawing>
      </w:r>
    </w:p>
    <w:p w14:paraId="62DD5DAD" w14:textId="77777777" w:rsidR="0078703E" w:rsidRDefault="00000000">
      <w:pPr>
        <w:tabs>
          <w:tab w:val="left" w:pos="709"/>
        </w:tabs>
        <w:ind w:firstLine="0"/>
      </w:pPr>
      <w:r>
        <w:rPr>
          <w:noProof/>
        </w:rPr>
        <w:drawing>
          <wp:inline distT="0" distB="0" distL="114300" distR="114300" wp14:anchorId="07CE9067" wp14:editId="1A866A0E">
            <wp:extent cx="5759450" cy="1807845"/>
            <wp:effectExtent l="0" t="0" r="127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pic:cNvPicPr>
                  </pic:nvPicPr>
                  <pic:blipFill>
                    <a:blip r:embed="rId35"/>
                    <a:stretch>
                      <a:fillRect/>
                    </a:stretch>
                  </pic:blipFill>
                  <pic:spPr>
                    <a:xfrm>
                      <a:off x="0" y="0"/>
                      <a:ext cx="5759450" cy="1807845"/>
                    </a:xfrm>
                    <a:prstGeom prst="rect">
                      <a:avLst/>
                    </a:prstGeom>
                    <a:noFill/>
                    <a:ln>
                      <a:noFill/>
                    </a:ln>
                  </pic:spPr>
                </pic:pic>
              </a:graphicData>
            </a:graphic>
          </wp:inline>
        </w:drawing>
      </w:r>
    </w:p>
    <w:p w14:paraId="615FAB2F" w14:textId="77777777" w:rsidR="0078703E" w:rsidRDefault="00000000" w:rsidP="0012139B">
      <w:pPr>
        <w:numPr>
          <w:ilvl w:val="255"/>
          <w:numId w:val="0"/>
        </w:numPr>
        <w:tabs>
          <w:tab w:val="left" w:pos="709"/>
        </w:tabs>
      </w:pPr>
      <w:r>
        <w:t>6.5.1 Monte seu Hamburguer</w:t>
      </w:r>
    </w:p>
    <w:p w14:paraId="2E371526" w14:textId="77777777" w:rsidR="0078703E" w:rsidRDefault="00000000">
      <w:pPr>
        <w:tabs>
          <w:tab w:val="left" w:pos="709"/>
        </w:tabs>
        <w:ind w:firstLine="0"/>
      </w:pPr>
      <w:r>
        <w:rPr>
          <w:noProof/>
        </w:rPr>
        <w:lastRenderedPageBreak/>
        <w:drawing>
          <wp:inline distT="0" distB="0" distL="114300" distR="114300" wp14:anchorId="319F5C20" wp14:editId="499E0493">
            <wp:extent cx="5758180" cy="2068830"/>
            <wp:effectExtent l="0" t="0" r="254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6"/>
                    <a:stretch>
                      <a:fillRect/>
                    </a:stretch>
                  </pic:blipFill>
                  <pic:spPr>
                    <a:xfrm>
                      <a:off x="0" y="0"/>
                      <a:ext cx="5758180" cy="2068830"/>
                    </a:xfrm>
                    <a:prstGeom prst="rect">
                      <a:avLst/>
                    </a:prstGeom>
                    <a:noFill/>
                    <a:ln>
                      <a:noFill/>
                    </a:ln>
                  </pic:spPr>
                </pic:pic>
              </a:graphicData>
            </a:graphic>
          </wp:inline>
        </w:drawing>
      </w:r>
    </w:p>
    <w:p w14:paraId="12331BF0" w14:textId="77777777" w:rsidR="0078703E" w:rsidRDefault="0078703E">
      <w:pPr>
        <w:tabs>
          <w:tab w:val="left" w:pos="709"/>
        </w:tabs>
        <w:ind w:firstLine="0"/>
      </w:pPr>
    </w:p>
    <w:p w14:paraId="4DC38474" w14:textId="77777777" w:rsidR="0078703E" w:rsidRDefault="0078703E">
      <w:pPr>
        <w:tabs>
          <w:tab w:val="left" w:pos="709"/>
        </w:tabs>
        <w:ind w:firstLine="0"/>
      </w:pPr>
    </w:p>
    <w:p w14:paraId="60BD2DCE" w14:textId="77777777" w:rsidR="0078703E" w:rsidRDefault="0078703E">
      <w:pPr>
        <w:tabs>
          <w:tab w:val="left" w:pos="709"/>
        </w:tabs>
        <w:ind w:firstLine="0"/>
      </w:pPr>
    </w:p>
    <w:p w14:paraId="5493259B" w14:textId="77777777" w:rsidR="0078703E" w:rsidRDefault="0078703E">
      <w:pPr>
        <w:tabs>
          <w:tab w:val="left" w:pos="709"/>
        </w:tabs>
        <w:ind w:firstLine="0"/>
      </w:pPr>
    </w:p>
    <w:p w14:paraId="2C16891F" w14:textId="77777777" w:rsidR="0078703E" w:rsidRDefault="0078703E">
      <w:pPr>
        <w:tabs>
          <w:tab w:val="left" w:pos="709"/>
        </w:tabs>
        <w:ind w:firstLine="0"/>
      </w:pPr>
    </w:p>
    <w:p w14:paraId="77972D9F" w14:textId="77777777" w:rsidR="0078703E" w:rsidRDefault="0078703E">
      <w:pPr>
        <w:tabs>
          <w:tab w:val="left" w:pos="709"/>
        </w:tabs>
        <w:ind w:firstLine="0"/>
      </w:pPr>
    </w:p>
    <w:p w14:paraId="7DBE11E9" w14:textId="77777777" w:rsidR="0078703E" w:rsidRDefault="00000000">
      <w:pPr>
        <w:tabs>
          <w:tab w:val="left" w:pos="709"/>
        </w:tabs>
        <w:ind w:firstLine="0"/>
      </w:pPr>
      <w:r>
        <w:t xml:space="preserve">6.6 </w:t>
      </w:r>
      <w:proofErr w:type="spellStart"/>
      <w:r>
        <w:t>Cardapio</w:t>
      </w:r>
      <w:proofErr w:type="spellEnd"/>
    </w:p>
    <w:p w14:paraId="7FC2203C" w14:textId="77777777" w:rsidR="0078703E" w:rsidRDefault="00000000">
      <w:pPr>
        <w:tabs>
          <w:tab w:val="left" w:pos="709"/>
        </w:tabs>
        <w:ind w:firstLine="0"/>
      </w:pPr>
      <w:r>
        <w:rPr>
          <w:noProof/>
        </w:rPr>
        <w:drawing>
          <wp:inline distT="0" distB="0" distL="114300" distR="114300" wp14:anchorId="4E226A25" wp14:editId="194EF91E">
            <wp:extent cx="5750560" cy="2637790"/>
            <wp:effectExtent l="0" t="0" r="10160" b="139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37"/>
                    <a:stretch>
                      <a:fillRect/>
                    </a:stretch>
                  </pic:blipFill>
                  <pic:spPr>
                    <a:xfrm>
                      <a:off x="0" y="0"/>
                      <a:ext cx="5750560" cy="2637790"/>
                    </a:xfrm>
                    <a:prstGeom prst="rect">
                      <a:avLst/>
                    </a:prstGeom>
                    <a:noFill/>
                    <a:ln>
                      <a:noFill/>
                    </a:ln>
                  </pic:spPr>
                </pic:pic>
              </a:graphicData>
            </a:graphic>
          </wp:inline>
        </w:drawing>
      </w:r>
      <w:r>
        <w:rPr>
          <w:noProof/>
        </w:rPr>
        <w:lastRenderedPageBreak/>
        <w:drawing>
          <wp:inline distT="0" distB="0" distL="114300" distR="114300" wp14:anchorId="05B7A80D" wp14:editId="71B6BE61">
            <wp:extent cx="5759450" cy="2235200"/>
            <wp:effectExtent l="0" t="0" r="127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38"/>
                    <a:stretch>
                      <a:fillRect/>
                    </a:stretch>
                  </pic:blipFill>
                  <pic:spPr>
                    <a:xfrm>
                      <a:off x="0" y="0"/>
                      <a:ext cx="5759450" cy="2235200"/>
                    </a:xfrm>
                    <a:prstGeom prst="rect">
                      <a:avLst/>
                    </a:prstGeom>
                    <a:noFill/>
                    <a:ln>
                      <a:noFill/>
                    </a:ln>
                  </pic:spPr>
                </pic:pic>
              </a:graphicData>
            </a:graphic>
          </wp:inline>
        </w:drawing>
      </w:r>
    </w:p>
    <w:p w14:paraId="555BA318" w14:textId="77777777" w:rsidR="0078703E" w:rsidRDefault="00000000">
      <w:pPr>
        <w:tabs>
          <w:tab w:val="left" w:pos="709"/>
        </w:tabs>
        <w:ind w:firstLine="0"/>
      </w:pPr>
      <w:r>
        <w:rPr>
          <w:noProof/>
        </w:rPr>
        <w:drawing>
          <wp:inline distT="0" distB="0" distL="114300" distR="114300" wp14:anchorId="0AB29045" wp14:editId="7F555272">
            <wp:extent cx="5747385" cy="2235200"/>
            <wp:effectExtent l="0" t="0" r="13335"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39"/>
                    <a:stretch>
                      <a:fillRect/>
                    </a:stretch>
                  </pic:blipFill>
                  <pic:spPr>
                    <a:xfrm>
                      <a:off x="0" y="0"/>
                      <a:ext cx="5747385" cy="2235200"/>
                    </a:xfrm>
                    <a:prstGeom prst="rect">
                      <a:avLst/>
                    </a:prstGeom>
                    <a:noFill/>
                    <a:ln>
                      <a:noFill/>
                    </a:ln>
                  </pic:spPr>
                </pic:pic>
              </a:graphicData>
            </a:graphic>
          </wp:inline>
        </w:drawing>
      </w:r>
      <w:r>
        <w:rPr>
          <w:noProof/>
        </w:rPr>
        <w:drawing>
          <wp:inline distT="0" distB="0" distL="114300" distR="114300" wp14:anchorId="0748E624" wp14:editId="12B196F9">
            <wp:extent cx="5753100" cy="1101090"/>
            <wp:effectExtent l="0" t="0" r="7620" b="114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0"/>
                    <a:stretch>
                      <a:fillRect/>
                    </a:stretch>
                  </pic:blipFill>
                  <pic:spPr>
                    <a:xfrm>
                      <a:off x="0" y="0"/>
                      <a:ext cx="5753100" cy="1101090"/>
                    </a:xfrm>
                    <a:prstGeom prst="rect">
                      <a:avLst/>
                    </a:prstGeom>
                    <a:noFill/>
                    <a:ln>
                      <a:noFill/>
                    </a:ln>
                  </pic:spPr>
                </pic:pic>
              </a:graphicData>
            </a:graphic>
          </wp:inline>
        </w:drawing>
      </w:r>
    </w:p>
    <w:p w14:paraId="378CAEF4" w14:textId="77777777" w:rsidR="0078703E" w:rsidRDefault="00000000">
      <w:pPr>
        <w:tabs>
          <w:tab w:val="left" w:pos="709"/>
        </w:tabs>
        <w:ind w:firstLine="0"/>
      </w:pPr>
      <w:r>
        <w:t>6.7 Contato</w:t>
      </w:r>
    </w:p>
    <w:p w14:paraId="2B209B50" w14:textId="77777777" w:rsidR="0078703E" w:rsidRDefault="00000000">
      <w:pPr>
        <w:tabs>
          <w:tab w:val="left" w:pos="709"/>
        </w:tabs>
        <w:ind w:firstLine="0"/>
      </w:pPr>
      <w:r>
        <w:rPr>
          <w:noProof/>
        </w:rPr>
        <w:lastRenderedPageBreak/>
        <w:drawing>
          <wp:inline distT="0" distB="0" distL="114300" distR="114300" wp14:anchorId="41F98228" wp14:editId="1C031F1C">
            <wp:extent cx="5748655" cy="2813050"/>
            <wp:effectExtent l="0" t="0" r="1206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1"/>
                    <a:stretch>
                      <a:fillRect/>
                    </a:stretch>
                  </pic:blipFill>
                  <pic:spPr>
                    <a:xfrm>
                      <a:off x="0" y="0"/>
                      <a:ext cx="5748655" cy="2813050"/>
                    </a:xfrm>
                    <a:prstGeom prst="rect">
                      <a:avLst/>
                    </a:prstGeom>
                    <a:noFill/>
                    <a:ln>
                      <a:noFill/>
                    </a:ln>
                  </pic:spPr>
                </pic:pic>
              </a:graphicData>
            </a:graphic>
          </wp:inline>
        </w:drawing>
      </w:r>
    </w:p>
    <w:p w14:paraId="1CF30948" w14:textId="77777777" w:rsidR="0078703E" w:rsidRDefault="00000000">
      <w:pPr>
        <w:tabs>
          <w:tab w:val="left" w:pos="709"/>
        </w:tabs>
        <w:ind w:firstLine="0"/>
      </w:pPr>
      <w:r>
        <w:t xml:space="preserve">6.8 </w:t>
      </w:r>
      <w:proofErr w:type="spellStart"/>
      <w:r>
        <w:t>Sobre-nós</w:t>
      </w:r>
      <w:proofErr w:type="spellEnd"/>
    </w:p>
    <w:p w14:paraId="32B7D1FE" w14:textId="77777777" w:rsidR="0078703E" w:rsidRDefault="00000000">
      <w:pPr>
        <w:tabs>
          <w:tab w:val="left" w:pos="709"/>
        </w:tabs>
        <w:ind w:firstLine="0"/>
      </w:pPr>
      <w:r>
        <w:rPr>
          <w:noProof/>
        </w:rPr>
        <w:drawing>
          <wp:inline distT="0" distB="0" distL="114300" distR="114300" wp14:anchorId="3ECD4233" wp14:editId="63716DE0">
            <wp:extent cx="5758180" cy="2687320"/>
            <wp:effectExtent l="0" t="0" r="2540" b="1016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5758180" cy="2687320"/>
                    </a:xfrm>
                    <a:prstGeom prst="rect">
                      <a:avLst/>
                    </a:prstGeom>
                    <a:noFill/>
                    <a:ln>
                      <a:noFill/>
                    </a:ln>
                  </pic:spPr>
                </pic:pic>
              </a:graphicData>
            </a:graphic>
          </wp:inline>
        </w:drawing>
      </w:r>
    </w:p>
    <w:p w14:paraId="50FFD803" w14:textId="77777777" w:rsidR="0078703E" w:rsidRDefault="0078703E">
      <w:pPr>
        <w:tabs>
          <w:tab w:val="left" w:pos="709"/>
        </w:tabs>
        <w:ind w:firstLine="0"/>
      </w:pPr>
    </w:p>
    <w:p w14:paraId="020EC3A9" w14:textId="77777777" w:rsidR="0078703E" w:rsidRDefault="00000000">
      <w:pPr>
        <w:tabs>
          <w:tab w:val="left" w:pos="709"/>
        </w:tabs>
        <w:ind w:firstLine="0"/>
      </w:pPr>
      <w:r>
        <w:t xml:space="preserve">6.9 Carrinho </w:t>
      </w:r>
    </w:p>
    <w:p w14:paraId="0B74D256" w14:textId="77777777" w:rsidR="0078703E" w:rsidRDefault="00000000">
      <w:pPr>
        <w:tabs>
          <w:tab w:val="left" w:pos="709"/>
        </w:tabs>
        <w:ind w:firstLine="0"/>
      </w:pPr>
      <w:r>
        <w:rPr>
          <w:noProof/>
        </w:rPr>
        <w:lastRenderedPageBreak/>
        <w:drawing>
          <wp:inline distT="0" distB="0" distL="114300" distR="114300" wp14:anchorId="119111EE" wp14:editId="05698BFD">
            <wp:extent cx="5749925" cy="2635250"/>
            <wp:effectExtent l="0" t="0" r="10795"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3"/>
                    <a:stretch>
                      <a:fillRect/>
                    </a:stretch>
                  </pic:blipFill>
                  <pic:spPr>
                    <a:xfrm>
                      <a:off x="0" y="0"/>
                      <a:ext cx="5749925" cy="2635250"/>
                    </a:xfrm>
                    <a:prstGeom prst="rect">
                      <a:avLst/>
                    </a:prstGeom>
                    <a:noFill/>
                    <a:ln>
                      <a:noFill/>
                    </a:ln>
                  </pic:spPr>
                </pic:pic>
              </a:graphicData>
            </a:graphic>
          </wp:inline>
        </w:drawing>
      </w:r>
    </w:p>
    <w:p w14:paraId="1BB5D99B" w14:textId="77777777" w:rsidR="0078703E" w:rsidRDefault="0078703E">
      <w:pPr>
        <w:tabs>
          <w:tab w:val="left" w:pos="709"/>
        </w:tabs>
        <w:ind w:firstLine="0"/>
      </w:pPr>
    </w:p>
    <w:p w14:paraId="2A69C7CC" w14:textId="77777777" w:rsidR="0078703E" w:rsidRDefault="0078703E">
      <w:pPr>
        <w:tabs>
          <w:tab w:val="left" w:pos="709"/>
        </w:tabs>
        <w:ind w:firstLine="0"/>
      </w:pPr>
    </w:p>
    <w:p w14:paraId="3722A60E" w14:textId="77777777" w:rsidR="0078703E" w:rsidRDefault="0078703E">
      <w:pPr>
        <w:tabs>
          <w:tab w:val="left" w:pos="709"/>
        </w:tabs>
        <w:ind w:firstLine="0"/>
      </w:pPr>
    </w:p>
    <w:p w14:paraId="4749271D" w14:textId="77777777" w:rsidR="0078703E" w:rsidRDefault="0078703E">
      <w:pPr>
        <w:tabs>
          <w:tab w:val="left" w:pos="709"/>
        </w:tabs>
        <w:ind w:firstLine="0"/>
      </w:pPr>
    </w:p>
    <w:p w14:paraId="5C6E525C" w14:textId="77777777" w:rsidR="0078703E" w:rsidRDefault="0078703E">
      <w:pPr>
        <w:tabs>
          <w:tab w:val="left" w:pos="709"/>
        </w:tabs>
        <w:ind w:firstLine="0"/>
      </w:pPr>
    </w:p>
    <w:p w14:paraId="0F5A7090" w14:textId="77777777" w:rsidR="0078703E" w:rsidRDefault="0078703E">
      <w:pPr>
        <w:tabs>
          <w:tab w:val="left" w:pos="709"/>
        </w:tabs>
        <w:ind w:firstLine="0"/>
      </w:pPr>
    </w:p>
    <w:p w14:paraId="1B9CEF53" w14:textId="77777777" w:rsidR="0078703E" w:rsidRDefault="0078703E">
      <w:pPr>
        <w:tabs>
          <w:tab w:val="left" w:pos="709"/>
        </w:tabs>
        <w:ind w:firstLine="0"/>
      </w:pPr>
    </w:p>
    <w:p w14:paraId="6E9600AA" w14:textId="77777777" w:rsidR="0078703E" w:rsidRDefault="0078703E">
      <w:pPr>
        <w:tabs>
          <w:tab w:val="left" w:pos="709"/>
        </w:tabs>
        <w:ind w:firstLine="0"/>
      </w:pPr>
    </w:p>
    <w:p w14:paraId="0BA47ED5" w14:textId="77777777" w:rsidR="0078703E" w:rsidRDefault="0078703E">
      <w:pPr>
        <w:tabs>
          <w:tab w:val="left" w:pos="709"/>
        </w:tabs>
        <w:ind w:firstLine="0"/>
      </w:pPr>
    </w:p>
    <w:p w14:paraId="40A27BA2" w14:textId="77777777" w:rsidR="0078703E" w:rsidRDefault="0078703E">
      <w:pPr>
        <w:tabs>
          <w:tab w:val="left" w:pos="709"/>
        </w:tabs>
        <w:ind w:firstLine="0"/>
      </w:pPr>
    </w:p>
    <w:p w14:paraId="346DCFEB" w14:textId="77777777" w:rsidR="0078703E" w:rsidRDefault="0078703E">
      <w:pPr>
        <w:tabs>
          <w:tab w:val="left" w:pos="709"/>
        </w:tabs>
        <w:ind w:firstLine="0"/>
      </w:pPr>
    </w:p>
    <w:p w14:paraId="73CE2A95" w14:textId="77777777" w:rsidR="0078703E" w:rsidRDefault="0078703E">
      <w:pPr>
        <w:tabs>
          <w:tab w:val="left" w:pos="709"/>
        </w:tabs>
        <w:ind w:firstLine="0"/>
      </w:pPr>
    </w:p>
    <w:p w14:paraId="47448985" w14:textId="77777777" w:rsidR="0078703E" w:rsidRDefault="0078703E">
      <w:pPr>
        <w:tabs>
          <w:tab w:val="left" w:pos="709"/>
        </w:tabs>
        <w:ind w:firstLine="0"/>
      </w:pPr>
    </w:p>
    <w:p w14:paraId="2B5C82AB" w14:textId="77777777" w:rsidR="0078703E" w:rsidRDefault="0078703E">
      <w:pPr>
        <w:tabs>
          <w:tab w:val="left" w:pos="709"/>
        </w:tabs>
        <w:ind w:firstLine="0"/>
      </w:pPr>
    </w:p>
    <w:p w14:paraId="170D9B50" w14:textId="77777777" w:rsidR="0078703E" w:rsidRDefault="0078703E">
      <w:pPr>
        <w:tabs>
          <w:tab w:val="left" w:pos="709"/>
        </w:tabs>
        <w:ind w:firstLine="0"/>
      </w:pPr>
    </w:p>
    <w:p w14:paraId="000C0097" w14:textId="77777777" w:rsidR="0078703E" w:rsidRDefault="0078703E">
      <w:pPr>
        <w:tabs>
          <w:tab w:val="left" w:pos="709"/>
        </w:tabs>
        <w:ind w:firstLine="0"/>
      </w:pPr>
    </w:p>
    <w:p w14:paraId="677F60FE" w14:textId="77777777" w:rsidR="0078703E" w:rsidRDefault="0078703E">
      <w:pPr>
        <w:tabs>
          <w:tab w:val="left" w:pos="709"/>
        </w:tabs>
        <w:ind w:firstLine="0"/>
      </w:pPr>
    </w:p>
    <w:p w14:paraId="1CB8DCB3" w14:textId="77777777" w:rsidR="0078703E" w:rsidRDefault="0078703E">
      <w:pPr>
        <w:tabs>
          <w:tab w:val="left" w:pos="709"/>
        </w:tabs>
        <w:ind w:firstLine="0"/>
      </w:pPr>
    </w:p>
    <w:p w14:paraId="7AF779C5" w14:textId="77777777" w:rsidR="0078703E" w:rsidRDefault="0078703E">
      <w:pPr>
        <w:tabs>
          <w:tab w:val="left" w:pos="709"/>
        </w:tabs>
        <w:ind w:firstLine="0"/>
      </w:pPr>
    </w:p>
    <w:p w14:paraId="030763FF" w14:textId="77777777" w:rsidR="0078703E" w:rsidRDefault="0078703E">
      <w:pPr>
        <w:tabs>
          <w:tab w:val="left" w:pos="709"/>
        </w:tabs>
        <w:ind w:firstLine="0"/>
      </w:pPr>
    </w:p>
    <w:p w14:paraId="4D93D0A1" w14:textId="77777777" w:rsidR="0078703E" w:rsidRDefault="0078703E">
      <w:pPr>
        <w:tabs>
          <w:tab w:val="left" w:pos="709"/>
        </w:tabs>
        <w:ind w:firstLine="0"/>
      </w:pPr>
    </w:p>
    <w:p w14:paraId="3AB783A9" w14:textId="77777777" w:rsidR="0078703E" w:rsidRDefault="0078703E">
      <w:pPr>
        <w:tabs>
          <w:tab w:val="left" w:pos="709"/>
        </w:tabs>
        <w:ind w:firstLine="0"/>
      </w:pPr>
    </w:p>
    <w:p w14:paraId="2D42CCB4" w14:textId="77777777" w:rsidR="0078703E" w:rsidRDefault="0078703E">
      <w:pPr>
        <w:tabs>
          <w:tab w:val="left" w:pos="709"/>
        </w:tabs>
        <w:ind w:firstLine="0"/>
      </w:pPr>
    </w:p>
    <w:p w14:paraId="76B3D4DA" w14:textId="77777777" w:rsidR="0078703E" w:rsidRDefault="0078703E">
      <w:pPr>
        <w:tabs>
          <w:tab w:val="left" w:pos="709"/>
        </w:tabs>
        <w:ind w:firstLine="0"/>
      </w:pPr>
    </w:p>
    <w:p w14:paraId="6BF9A9A0" w14:textId="77777777" w:rsidR="0078703E" w:rsidRDefault="0078703E">
      <w:pPr>
        <w:tabs>
          <w:tab w:val="left" w:pos="709"/>
        </w:tabs>
        <w:ind w:firstLine="0"/>
      </w:pPr>
    </w:p>
    <w:p w14:paraId="63ED57D5" w14:textId="77777777" w:rsidR="0078703E" w:rsidRDefault="0078703E">
      <w:pPr>
        <w:tabs>
          <w:tab w:val="left" w:pos="709"/>
        </w:tabs>
        <w:ind w:firstLine="0"/>
      </w:pPr>
    </w:p>
    <w:p w14:paraId="234F7832" w14:textId="77777777" w:rsidR="0078703E" w:rsidRDefault="0078703E">
      <w:pPr>
        <w:tabs>
          <w:tab w:val="left" w:pos="709"/>
        </w:tabs>
        <w:ind w:firstLine="0"/>
      </w:pPr>
    </w:p>
    <w:p w14:paraId="3AC2ECA2" w14:textId="77777777" w:rsidR="0078703E" w:rsidRDefault="0078703E">
      <w:pPr>
        <w:tabs>
          <w:tab w:val="left" w:pos="709"/>
        </w:tabs>
        <w:ind w:firstLine="0"/>
      </w:pPr>
    </w:p>
    <w:p w14:paraId="62FCCDDA" w14:textId="77777777" w:rsidR="0078703E" w:rsidRDefault="0078703E">
      <w:pPr>
        <w:tabs>
          <w:tab w:val="left" w:pos="709"/>
        </w:tabs>
        <w:ind w:firstLine="0"/>
      </w:pPr>
    </w:p>
    <w:p w14:paraId="17721D95" w14:textId="77777777" w:rsidR="0078703E" w:rsidRDefault="0078703E">
      <w:pPr>
        <w:tabs>
          <w:tab w:val="left" w:pos="709"/>
        </w:tabs>
        <w:ind w:firstLine="0"/>
      </w:pPr>
    </w:p>
    <w:p w14:paraId="0FE59A80" w14:textId="77777777" w:rsidR="0078703E" w:rsidRDefault="0078703E">
      <w:pPr>
        <w:tabs>
          <w:tab w:val="left" w:pos="709"/>
        </w:tabs>
        <w:ind w:firstLine="0"/>
      </w:pPr>
    </w:p>
    <w:p w14:paraId="7664CAE8" w14:textId="77777777" w:rsidR="0078703E" w:rsidRDefault="0078703E">
      <w:pPr>
        <w:tabs>
          <w:tab w:val="left" w:pos="709"/>
        </w:tabs>
        <w:ind w:firstLine="0"/>
      </w:pPr>
    </w:p>
    <w:p w14:paraId="13C91F25" w14:textId="77777777" w:rsidR="0078703E" w:rsidRDefault="0078703E">
      <w:pPr>
        <w:tabs>
          <w:tab w:val="left" w:pos="709"/>
        </w:tabs>
        <w:ind w:firstLine="0"/>
      </w:pPr>
    </w:p>
    <w:p w14:paraId="25BC8178" w14:textId="77777777" w:rsidR="0078703E" w:rsidRDefault="0078703E">
      <w:pPr>
        <w:tabs>
          <w:tab w:val="left" w:pos="709"/>
        </w:tabs>
        <w:ind w:firstLine="0"/>
      </w:pPr>
    </w:p>
    <w:p w14:paraId="4BBFA6D2" w14:textId="77777777" w:rsidR="0078703E" w:rsidRDefault="0078703E">
      <w:pPr>
        <w:tabs>
          <w:tab w:val="left" w:pos="709"/>
        </w:tabs>
        <w:ind w:firstLine="0"/>
      </w:pPr>
    </w:p>
    <w:p w14:paraId="126F920B" w14:textId="77777777" w:rsidR="0078703E" w:rsidRDefault="0078703E">
      <w:pPr>
        <w:tabs>
          <w:tab w:val="left" w:pos="709"/>
        </w:tabs>
        <w:ind w:firstLine="0"/>
      </w:pPr>
    </w:p>
    <w:p w14:paraId="5D427BF9" w14:textId="77777777" w:rsidR="0078703E" w:rsidRDefault="0078703E">
      <w:pPr>
        <w:tabs>
          <w:tab w:val="left" w:pos="709"/>
        </w:tabs>
        <w:ind w:firstLine="0"/>
      </w:pPr>
    </w:p>
    <w:p w14:paraId="5A9AE057" w14:textId="77777777" w:rsidR="0078703E" w:rsidRDefault="0078703E">
      <w:pPr>
        <w:tabs>
          <w:tab w:val="left" w:pos="709"/>
        </w:tabs>
        <w:ind w:firstLine="0"/>
      </w:pPr>
    </w:p>
    <w:p w14:paraId="029D3E21" w14:textId="77777777" w:rsidR="0078703E" w:rsidRDefault="0078703E">
      <w:pPr>
        <w:tabs>
          <w:tab w:val="left" w:pos="709"/>
        </w:tabs>
        <w:ind w:firstLine="0"/>
      </w:pPr>
    </w:p>
    <w:p w14:paraId="65652744" w14:textId="77777777" w:rsidR="0078703E" w:rsidRDefault="0078703E">
      <w:pPr>
        <w:tabs>
          <w:tab w:val="left" w:pos="709"/>
        </w:tabs>
        <w:ind w:firstLine="0"/>
      </w:pPr>
    </w:p>
    <w:p w14:paraId="74A04D25" w14:textId="77777777" w:rsidR="0078703E" w:rsidRDefault="0078703E">
      <w:pPr>
        <w:tabs>
          <w:tab w:val="left" w:pos="709"/>
        </w:tabs>
        <w:ind w:firstLine="0"/>
      </w:pPr>
    </w:p>
    <w:p w14:paraId="44BC756F" w14:textId="77777777" w:rsidR="0078703E" w:rsidRDefault="0078703E">
      <w:pPr>
        <w:tabs>
          <w:tab w:val="left" w:pos="709"/>
        </w:tabs>
        <w:ind w:firstLine="0"/>
      </w:pPr>
    </w:p>
    <w:p w14:paraId="0CF1F9DF" w14:textId="77777777" w:rsidR="0078703E" w:rsidRDefault="0078703E">
      <w:pPr>
        <w:tabs>
          <w:tab w:val="left" w:pos="709"/>
        </w:tabs>
        <w:ind w:firstLine="0"/>
      </w:pPr>
    </w:p>
    <w:p w14:paraId="3A0B8B9F" w14:textId="77777777" w:rsidR="0078703E" w:rsidRDefault="00000000">
      <w:pPr>
        <w:pStyle w:val="Ttulo1"/>
        <w:numPr>
          <w:ilvl w:val="0"/>
          <w:numId w:val="3"/>
        </w:numPr>
        <w:spacing w:line="360" w:lineRule="auto"/>
        <w:ind w:left="0" w:firstLine="0"/>
      </w:pPr>
      <w:r>
        <w:lastRenderedPageBreak/>
        <w:t xml:space="preserve"> </w:t>
      </w:r>
      <w:bookmarkStart w:id="116" w:name="_Toc119164385"/>
      <w:r>
        <w:t>Conclusão</w:t>
      </w:r>
      <w:bookmarkEnd w:id="116"/>
    </w:p>
    <w:p w14:paraId="67F821A9" w14:textId="77777777" w:rsidR="0078703E" w:rsidRDefault="0078703E">
      <w:pPr>
        <w:spacing w:line="360" w:lineRule="auto"/>
        <w:ind w:left="709" w:firstLine="0"/>
      </w:pPr>
      <w:bookmarkStart w:id="117" w:name="_heading=h.qsh70q" w:colFirst="0" w:colLast="0"/>
      <w:bookmarkEnd w:id="117"/>
    </w:p>
    <w:p w14:paraId="35303480" w14:textId="77777777" w:rsidR="0078703E" w:rsidRDefault="0078703E">
      <w:pPr>
        <w:ind w:left="709" w:firstLine="0"/>
      </w:pPr>
    </w:p>
    <w:p w14:paraId="155ADFC1" w14:textId="77777777" w:rsidR="0078703E" w:rsidRDefault="00000000">
      <w:pPr>
        <w:pStyle w:val="Ttulo1"/>
        <w:numPr>
          <w:ilvl w:val="0"/>
          <w:numId w:val="3"/>
        </w:numPr>
        <w:ind w:left="0" w:firstLine="0"/>
        <w:rPr>
          <w:color w:val="000000"/>
          <w:sz w:val="22"/>
          <w:szCs w:val="22"/>
        </w:rPr>
      </w:pPr>
      <w:bookmarkStart w:id="118" w:name="_Toc119164386"/>
      <w:r>
        <w:lastRenderedPageBreak/>
        <w:t>REFERÊNCIAS</w:t>
      </w:r>
      <w:bookmarkStart w:id="119" w:name="_heading=h.1pxezwc" w:colFirst="0" w:colLast="0"/>
      <w:bookmarkEnd w:id="118"/>
      <w:bookmarkEnd w:id="119"/>
    </w:p>
    <w:p w14:paraId="5A46AD01" w14:textId="77777777" w:rsidR="0078703E" w:rsidRDefault="0078703E"/>
    <w:p w14:paraId="6467DA8D" w14:textId="77777777" w:rsidR="0078703E" w:rsidRDefault="00000000">
      <w:pPr>
        <w:spacing w:after="240" w:line="240" w:lineRule="auto"/>
        <w:ind w:firstLine="0"/>
        <w:rPr>
          <w:color w:val="000000"/>
          <w:sz w:val="22"/>
          <w:szCs w:val="22"/>
        </w:rPr>
      </w:pPr>
      <w:r>
        <w:rPr>
          <w:rFonts w:ascii="Helvetica" w:eastAsia="Helvetica" w:hAnsi="Helvetica" w:cs="Helvetica"/>
          <w:color w:val="222222"/>
          <w:sz w:val="19"/>
          <w:szCs w:val="19"/>
          <w:shd w:val="clear" w:color="auto" w:fill="FFFFFF"/>
        </w:rPr>
        <w:t>TOTVS, Equipe. </w:t>
      </w:r>
      <w:r>
        <w:rPr>
          <w:rStyle w:val="Forte"/>
          <w:rFonts w:ascii="Helvetica" w:eastAsia="Helvetica" w:hAnsi="Helvetica" w:cs="Helvetica"/>
          <w:color w:val="222222"/>
          <w:sz w:val="19"/>
          <w:szCs w:val="19"/>
          <w:shd w:val="clear" w:color="auto" w:fill="FFFFFF"/>
        </w:rPr>
        <w:t>O que é HTML? Saiba como esse recurso funciona</w:t>
      </w:r>
      <w:r>
        <w:rPr>
          <w:rFonts w:ascii="Helvetica" w:eastAsia="Helvetica" w:hAnsi="Helvetica" w:cs="Helvetica"/>
          <w:color w:val="222222"/>
          <w:sz w:val="19"/>
          <w:szCs w:val="19"/>
          <w:shd w:val="clear" w:color="auto" w:fill="FFFFFF"/>
        </w:rPr>
        <w:t>. 2020. Disponível em: https://www.totvs.com/blog/developers/o-que-e-html/#:~:text=Sigla%20para%20HyperText%20Markup%20Language,v%C3%ADdeos%2C%20por%20meio%20dos%20hipertextos. Acesso em: 11 maio 2023.</w:t>
      </w:r>
    </w:p>
    <w:p w14:paraId="7F382F3B" w14:textId="77777777" w:rsidR="0078703E" w:rsidRDefault="00000000">
      <w:pPr>
        <w:numPr>
          <w:ilvl w:val="0"/>
          <w:numId w:val="4"/>
        </w:numPr>
        <w:spacing w:after="240" w:line="240" w:lineRule="auto"/>
        <w:ind w:firstLine="0"/>
        <w:rPr>
          <w:rFonts w:ascii="Helvetica" w:eastAsia="Helvetica" w:hAnsi="Helvetica" w:cs="Helvetica"/>
          <w:color w:val="222222"/>
          <w:sz w:val="19"/>
          <w:szCs w:val="19"/>
          <w:shd w:val="clear" w:color="auto" w:fill="FFFFFF"/>
        </w:rPr>
      </w:pPr>
      <w:r>
        <w:rPr>
          <w:rFonts w:ascii="Helvetica" w:eastAsia="Helvetica" w:hAnsi="Helvetica" w:cs="Helvetica"/>
          <w:color w:val="222222"/>
          <w:sz w:val="19"/>
          <w:szCs w:val="19"/>
          <w:shd w:val="clear" w:color="auto" w:fill="FFFFFF"/>
        </w:rPr>
        <w:t>, Ariane. </w:t>
      </w:r>
      <w:r>
        <w:rPr>
          <w:rStyle w:val="Forte"/>
          <w:rFonts w:ascii="Helvetica" w:eastAsia="Helvetica" w:hAnsi="Helvetica" w:cs="Helvetica"/>
          <w:color w:val="222222"/>
          <w:sz w:val="19"/>
          <w:szCs w:val="19"/>
          <w:shd w:val="clear" w:color="auto" w:fill="FFFFFF"/>
        </w:rPr>
        <w:t>O que é CSS? Guia Básico para Iniciantes</w:t>
      </w:r>
      <w:r>
        <w:rPr>
          <w:rFonts w:ascii="Helvetica" w:eastAsia="Helvetica" w:hAnsi="Helvetica" w:cs="Helvetica"/>
          <w:color w:val="222222"/>
          <w:sz w:val="19"/>
          <w:szCs w:val="19"/>
          <w:shd w:val="clear" w:color="auto" w:fill="FFFFFF"/>
        </w:rPr>
        <w:t>. 2022. Disponível em: https://www.hostinger.com.br/tutoriais/o-que-e-css-guia-basico-de-css. Acesso em: 11 maio 2023.</w:t>
      </w:r>
    </w:p>
    <w:p w14:paraId="2978ECBC" w14:textId="77777777" w:rsidR="0078703E" w:rsidRDefault="00000000">
      <w:pPr>
        <w:numPr>
          <w:ilvl w:val="0"/>
          <w:numId w:val="5"/>
        </w:numPr>
        <w:spacing w:after="240" w:line="240" w:lineRule="auto"/>
        <w:rPr>
          <w:rFonts w:ascii="Helvetica" w:eastAsia="Helvetica" w:hAnsi="Helvetica" w:cs="Helvetica"/>
          <w:color w:val="222222"/>
          <w:sz w:val="19"/>
          <w:szCs w:val="19"/>
          <w:shd w:val="clear" w:color="auto" w:fill="FFFFFF"/>
        </w:rPr>
      </w:pPr>
      <w:r>
        <w:rPr>
          <w:rFonts w:ascii="Helvetica" w:eastAsia="Helvetica" w:hAnsi="Helvetica" w:cs="Helvetica"/>
          <w:color w:val="222222"/>
          <w:sz w:val="19"/>
          <w:szCs w:val="19"/>
          <w:shd w:val="clear" w:color="auto" w:fill="FFFFFF"/>
        </w:rPr>
        <w:t>, Carlos. </w:t>
      </w:r>
      <w:r>
        <w:rPr>
          <w:rStyle w:val="Forte"/>
          <w:rFonts w:ascii="Helvetica" w:eastAsia="Helvetica" w:hAnsi="Helvetica" w:cs="Helvetica"/>
          <w:color w:val="222222"/>
          <w:sz w:val="19"/>
          <w:szCs w:val="19"/>
          <w:shd w:val="clear" w:color="auto" w:fill="FFFFFF"/>
        </w:rPr>
        <w:t xml:space="preserve">O que é </w:t>
      </w:r>
      <w:proofErr w:type="spellStart"/>
      <w:r>
        <w:rPr>
          <w:rStyle w:val="Forte"/>
          <w:rFonts w:ascii="Helvetica" w:eastAsia="Helvetica" w:hAnsi="Helvetica" w:cs="Helvetica"/>
          <w:color w:val="222222"/>
          <w:sz w:val="19"/>
          <w:szCs w:val="19"/>
          <w:shd w:val="clear" w:color="auto" w:fill="FFFFFF"/>
        </w:rPr>
        <w:t>JavaScript</w:t>
      </w:r>
      <w:proofErr w:type="spellEnd"/>
      <w:r>
        <w:rPr>
          <w:rFonts w:ascii="Helvetica" w:eastAsia="Helvetica" w:hAnsi="Helvetica" w:cs="Helvetica"/>
          <w:color w:val="222222"/>
          <w:sz w:val="19"/>
          <w:szCs w:val="19"/>
          <w:shd w:val="clear" w:color="auto" w:fill="FFFFFF"/>
        </w:rPr>
        <w:t>. 2023. Disponível em: https://www.hostinger.com.br/tutoriais/o-que-e-javascript#O_que_e_JavaScript. Acesso em: 11 maio 2023.</w:t>
      </w:r>
    </w:p>
    <w:p w14:paraId="1F1EBD58" w14:textId="77777777" w:rsidR="0078703E" w:rsidRDefault="00000000">
      <w:pPr>
        <w:spacing w:after="240" w:line="240" w:lineRule="auto"/>
        <w:ind w:firstLine="0"/>
        <w:rPr>
          <w:rFonts w:ascii="Helvetica" w:eastAsia="Helvetica" w:hAnsi="Helvetica" w:cs="Helvetica"/>
          <w:color w:val="222222"/>
          <w:sz w:val="19"/>
          <w:szCs w:val="19"/>
          <w:shd w:val="clear" w:color="auto" w:fill="FFFFFF"/>
        </w:rPr>
      </w:pPr>
      <w:r>
        <w:rPr>
          <w:rFonts w:ascii="Helvetica" w:eastAsia="Helvetica" w:hAnsi="Helvetica" w:cs="Helvetica"/>
          <w:color w:val="222222"/>
          <w:sz w:val="19"/>
          <w:szCs w:val="19"/>
          <w:shd w:val="clear" w:color="auto" w:fill="FFFFFF"/>
        </w:rPr>
        <w:t>MELO, Diego. </w:t>
      </w:r>
      <w:r>
        <w:rPr>
          <w:rStyle w:val="Forte"/>
          <w:rFonts w:ascii="Helvetica" w:eastAsia="Helvetica" w:hAnsi="Helvetica" w:cs="Helvetica"/>
          <w:color w:val="222222"/>
          <w:sz w:val="19"/>
          <w:szCs w:val="19"/>
          <w:shd w:val="clear" w:color="auto" w:fill="FFFFFF"/>
        </w:rPr>
        <w:t xml:space="preserve">O que é </w:t>
      </w:r>
      <w:proofErr w:type="spellStart"/>
      <w:r>
        <w:rPr>
          <w:rStyle w:val="Forte"/>
          <w:rFonts w:ascii="Helvetica" w:eastAsia="Helvetica" w:hAnsi="Helvetica" w:cs="Helvetica"/>
          <w:color w:val="222222"/>
          <w:sz w:val="19"/>
          <w:szCs w:val="19"/>
          <w:shd w:val="clear" w:color="auto" w:fill="FFFFFF"/>
        </w:rPr>
        <w:t>JavaScript</w:t>
      </w:r>
      <w:proofErr w:type="spellEnd"/>
      <w:r>
        <w:rPr>
          <w:rStyle w:val="Forte"/>
          <w:rFonts w:ascii="Helvetica" w:eastAsia="Helvetica" w:hAnsi="Helvetica" w:cs="Helvetica"/>
          <w:color w:val="222222"/>
          <w:sz w:val="19"/>
          <w:szCs w:val="19"/>
          <w:shd w:val="clear" w:color="auto" w:fill="FFFFFF"/>
        </w:rPr>
        <w:t>? [Guia para iniciantes]</w:t>
      </w:r>
      <w:r>
        <w:rPr>
          <w:rFonts w:ascii="Helvetica" w:eastAsia="Helvetica" w:hAnsi="Helvetica" w:cs="Helvetica"/>
          <w:color w:val="222222"/>
          <w:sz w:val="19"/>
          <w:szCs w:val="19"/>
          <w:shd w:val="clear" w:color="auto" w:fill="FFFFFF"/>
        </w:rPr>
        <w:t>. 2021. Disponível em: https://tecnoblog.net/responde/o-que-e-javascript-guia-para-iniciantes/. Acesso em: 11 maio 2023.</w:t>
      </w:r>
    </w:p>
    <w:p w14:paraId="795292A9" w14:textId="77777777" w:rsidR="0078703E" w:rsidRDefault="00000000">
      <w:pPr>
        <w:spacing w:after="240" w:line="240" w:lineRule="auto"/>
        <w:ind w:firstLine="0"/>
        <w:rPr>
          <w:rFonts w:ascii="Helvetica" w:eastAsia="Helvetica" w:hAnsi="Helvetica" w:cs="Helvetica"/>
          <w:color w:val="222222"/>
          <w:sz w:val="19"/>
          <w:szCs w:val="19"/>
          <w:shd w:val="clear" w:color="auto" w:fill="FFFFFF"/>
        </w:rPr>
      </w:pPr>
      <w:r>
        <w:rPr>
          <w:rFonts w:ascii="Helvetica" w:eastAsia="Helvetica" w:hAnsi="Helvetica" w:cs="Helvetica"/>
          <w:color w:val="222222"/>
          <w:sz w:val="19"/>
          <w:szCs w:val="19"/>
          <w:shd w:val="clear" w:color="auto" w:fill="FFFFFF"/>
        </w:rPr>
        <w:t>E., Carlos. </w:t>
      </w:r>
      <w:r>
        <w:rPr>
          <w:rStyle w:val="Forte"/>
          <w:rFonts w:ascii="Helvetica" w:eastAsia="Helvetica" w:hAnsi="Helvetica" w:cs="Helvetica"/>
          <w:color w:val="222222"/>
          <w:sz w:val="19"/>
          <w:szCs w:val="19"/>
          <w:shd w:val="clear" w:color="auto" w:fill="FFFFFF"/>
        </w:rPr>
        <w:t>O Que é PHP? Guia Básico de Programação PHP</w:t>
      </w:r>
      <w:r>
        <w:rPr>
          <w:rFonts w:ascii="Helvetica" w:eastAsia="Helvetica" w:hAnsi="Helvetica" w:cs="Helvetica"/>
          <w:color w:val="222222"/>
          <w:sz w:val="19"/>
          <w:szCs w:val="19"/>
          <w:shd w:val="clear" w:color="auto" w:fill="FFFFFF"/>
        </w:rPr>
        <w:t>. 2023. Disponível em: https://www.hostinger.com.br/tutoriais/o-que-e-php-guia-basico#O_Que_e_PHP. Acesso em: 11 maio 2023.</w:t>
      </w:r>
    </w:p>
    <w:p w14:paraId="6FD15859" w14:textId="77777777" w:rsidR="0078703E" w:rsidRDefault="00000000">
      <w:pPr>
        <w:spacing w:after="240" w:line="240" w:lineRule="auto"/>
        <w:ind w:firstLine="0"/>
        <w:rPr>
          <w:color w:val="000000"/>
          <w:sz w:val="22"/>
          <w:szCs w:val="22"/>
        </w:rPr>
      </w:pPr>
      <w:r>
        <w:rPr>
          <w:rFonts w:ascii="Helvetica" w:eastAsia="Helvetica" w:hAnsi="Helvetica" w:cs="Helvetica"/>
          <w:color w:val="222222"/>
          <w:sz w:val="19"/>
          <w:szCs w:val="19"/>
          <w:shd w:val="clear" w:color="auto" w:fill="FFFFFF"/>
        </w:rPr>
        <w:t>HIGA, Paulo. </w:t>
      </w:r>
      <w:r>
        <w:rPr>
          <w:rStyle w:val="Forte"/>
          <w:rFonts w:ascii="Helvetica" w:eastAsia="Helvetica" w:hAnsi="Helvetica" w:cs="Helvetica"/>
          <w:color w:val="222222"/>
          <w:sz w:val="19"/>
          <w:szCs w:val="19"/>
          <w:shd w:val="clear" w:color="auto" w:fill="FFFFFF"/>
        </w:rPr>
        <w:t xml:space="preserve">O que é </w:t>
      </w:r>
      <w:proofErr w:type="spellStart"/>
      <w:r>
        <w:rPr>
          <w:rStyle w:val="Forte"/>
          <w:rFonts w:ascii="Helvetica" w:eastAsia="Helvetica" w:hAnsi="Helvetica" w:cs="Helvetica"/>
          <w:color w:val="222222"/>
          <w:sz w:val="19"/>
          <w:szCs w:val="19"/>
          <w:shd w:val="clear" w:color="auto" w:fill="FFFFFF"/>
        </w:rPr>
        <w:t>XAMPP</w:t>
      </w:r>
      <w:proofErr w:type="spellEnd"/>
      <w:r>
        <w:rPr>
          <w:rStyle w:val="Forte"/>
          <w:rFonts w:ascii="Helvetica" w:eastAsia="Helvetica" w:hAnsi="Helvetica" w:cs="Helvetica"/>
          <w:color w:val="222222"/>
          <w:sz w:val="19"/>
          <w:szCs w:val="19"/>
          <w:shd w:val="clear" w:color="auto" w:fill="FFFFFF"/>
        </w:rPr>
        <w:t xml:space="preserve"> e para que serve</w:t>
      </w:r>
      <w:r>
        <w:rPr>
          <w:rFonts w:ascii="Helvetica" w:eastAsia="Helvetica" w:hAnsi="Helvetica" w:cs="Helvetica"/>
          <w:color w:val="222222"/>
          <w:sz w:val="19"/>
          <w:szCs w:val="19"/>
          <w:shd w:val="clear" w:color="auto" w:fill="FFFFFF"/>
        </w:rPr>
        <w:t>. 2012. Disponível em: https://www.techtudo.com.br/noticias/2012/02/o-que-e-xampp-e-para-que-serve.ghtml. Acesso em: 11 maio 2023.</w:t>
      </w:r>
      <w:r>
        <w:rPr>
          <w:color w:val="000000"/>
          <w:sz w:val="22"/>
          <w:szCs w:val="22"/>
        </w:rPr>
        <w:t>2023.</w:t>
      </w:r>
    </w:p>
    <w:p w14:paraId="4D375162" w14:textId="77777777" w:rsidR="0078703E" w:rsidRDefault="0078703E">
      <w:pPr>
        <w:spacing w:after="240" w:line="240" w:lineRule="auto"/>
        <w:ind w:firstLine="0"/>
        <w:rPr>
          <w:color w:val="000000"/>
          <w:sz w:val="22"/>
          <w:szCs w:val="22"/>
        </w:rPr>
      </w:pPr>
    </w:p>
    <w:p w14:paraId="5E39EA9A" w14:textId="77777777" w:rsidR="0078703E" w:rsidRDefault="0078703E">
      <w:pPr>
        <w:spacing w:after="240" w:line="240" w:lineRule="auto"/>
        <w:ind w:firstLine="0"/>
        <w:rPr>
          <w:color w:val="000000"/>
          <w:sz w:val="22"/>
          <w:szCs w:val="22"/>
        </w:rPr>
      </w:pPr>
    </w:p>
    <w:sectPr w:rsidR="0078703E">
      <w:headerReference w:type="default" r:id="rId44"/>
      <w:footerReference w:type="default" r:id="rId45"/>
      <w:pgSz w:w="11906" w:h="16838"/>
      <w:pgMar w:top="1701" w:right="1134" w:bottom="1661" w:left="1701" w:header="794"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aparecida.silva.ferreira@escola.pr.gov.br" w:date="2023-05-17T23:51:00Z" w:initials="">
    <w:p w14:paraId="05206148" w14:textId="77777777" w:rsidR="0078703E" w:rsidRDefault="00000000">
      <w:pPr>
        <w:pStyle w:val="Textodecomentrio"/>
      </w:pPr>
      <w:r>
        <w:t>FAZER AS REFERÊNCIAS</w:t>
      </w:r>
    </w:p>
  </w:comment>
  <w:comment w:id="32" w:author="Aparecida" w:date="2023-08-01T19:29:00Z" w:initials="A">
    <w:p w14:paraId="3C236745" w14:textId="774DD76F" w:rsidR="0012139B" w:rsidRDefault="0012139B">
      <w:pPr>
        <w:pStyle w:val="Textodecomentrio"/>
      </w:pPr>
      <w:r>
        <w:rPr>
          <w:rStyle w:val="Refdecomentrio"/>
        </w:rPr>
        <w:annotationRef/>
      </w:r>
      <w:r>
        <w:t>FALTA REFERÊNCIA</w:t>
      </w:r>
    </w:p>
  </w:comment>
  <w:comment w:id="58" w:author="Aparecida" w:date="2023-08-01T19:30:00Z" w:initials="A">
    <w:p w14:paraId="47A10619" w14:textId="36DA48DC" w:rsidR="0012139B" w:rsidRDefault="0012139B">
      <w:pPr>
        <w:pStyle w:val="Textodecomentrio"/>
      </w:pPr>
      <w:r>
        <w:rPr>
          <w:rStyle w:val="Refdecomentrio"/>
        </w:rPr>
        <w:annotationRef/>
      </w:r>
      <w:proofErr w:type="spellStart"/>
      <w:r>
        <w:t>REF</w:t>
      </w:r>
      <w:proofErr w:type="spellEnd"/>
    </w:p>
  </w:comment>
  <w:comment w:id="63" w:author="Aparecida" w:date="2023-08-01T19:32:00Z" w:initials="A">
    <w:p w14:paraId="323133A0" w14:textId="3AF7B7FC" w:rsidR="0012139B" w:rsidRDefault="0012139B">
      <w:pPr>
        <w:pStyle w:val="Textodecomentrio"/>
      </w:pPr>
      <w:r>
        <w:rPr>
          <w:rStyle w:val="Refdecomentrio"/>
        </w:rPr>
        <w:annotationRef/>
      </w:r>
      <w:proofErr w:type="spellStart"/>
      <w:r>
        <w:t>REF</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206148" w15:done="0"/>
  <w15:commentEx w15:paraId="3C236745" w15:done="0"/>
  <w15:commentEx w15:paraId="47A10619" w15:done="0"/>
  <w15:commentEx w15:paraId="323133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3DB95" w16cex:dateUtc="2023-08-01T22:29:00Z"/>
  <w16cex:commentExtensible w16cex:durableId="2873DBCF" w16cex:dateUtc="2023-08-01T22:30:00Z"/>
  <w16cex:commentExtensible w16cex:durableId="2873DC36" w16cex:dateUtc="2023-08-01T2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206148" w16cid:durableId="2873DA78"/>
  <w16cid:commentId w16cid:paraId="3C236745" w16cid:durableId="2873DB95"/>
  <w16cid:commentId w16cid:paraId="47A10619" w16cid:durableId="2873DBCF"/>
  <w16cid:commentId w16cid:paraId="323133A0" w16cid:durableId="2873D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1B7C8" w14:textId="77777777" w:rsidR="000947DA" w:rsidRDefault="000947DA">
      <w:pPr>
        <w:spacing w:line="240" w:lineRule="auto"/>
      </w:pPr>
      <w:r>
        <w:separator/>
      </w:r>
    </w:p>
  </w:endnote>
  <w:endnote w:type="continuationSeparator" w:id="0">
    <w:p w14:paraId="2DC45125" w14:textId="77777777" w:rsidR="000947DA" w:rsidRDefault="000947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27775" w14:textId="77777777" w:rsidR="0078703E" w:rsidRDefault="0078703E">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9556C" w14:textId="77777777" w:rsidR="000947DA" w:rsidRDefault="000947DA">
      <w:r>
        <w:separator/>
      </w:r>
    </w:p>
  </w:footnote>
  <w:footnote w:type="continuationSeparator" w:id="0">
    <w:p w14:paraId="092D75A1" w14:textId="77777777" w:rsidR="000947DA" w:rsidRDefault="000947DA">
      <w:r>
        <w:continuationSeparator/>
      </w:r>
    </w:p>
  </w:footnote>
  <w:footnote w:id="1">
    <w:p w14:paraId="3EBF368F" w14:textId="77777777" w:rsidR="0078703E" w:rsidRDefault="00000000">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w:t>
      </w:r>
      <w:proofErr w:type="spellStart"/>
      <w:r>
        <w:rPr>
          <w:color w:val="000000"/>
          <w:sz w:val="16"/>
          <w:szCs w:val="16"/>
        </w:rPr>
        <w:t>UNIVEL</w:t>
      </w:r>
      <w:proofErr w:type="spellEnd"/>
      <w:r>
        <w:rPr>
          <w:color w:val="000000"/>
          <w:sz w:val="16"/>
          <w:szCs w:val="16"/>
        </w:rPr>
        <w:t xml:space="preserve"> – União Educacional de Cascavel. Pedagoga formada pela UNIPAR – Universidade Paranaense. Professora do núcleo técnico do Estado do Paraná – Ensino médio técnico.</w:t>
      </w:r>
    </w:p>
    <w:p w14:paraId="489CD8E6" w14:textId="77777777" w:rsidR="0078703E" w:rsidRDefault="00000000">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w:t>
      </w:r>
    </w:p>
    <w:p w14:paraId="4439DE4C" w14:textId="77777777" w:rsidR="0078703E" w:rsidRDefault="0078703E">
      <w:pPr>
        <w:spacing w:line="240" w:lineRule="auto"/>
        <w:ind w:firstLine="0"/>
        <w:rPr>
          <w:color w:val="000000"/>
          <w:sz w:val="16"/>
          <w:szCs w:val="16"/>
        </w:rPr>
      </w:pPr>
    </w:p>
  </w:footnote>
  <w:footnote w:id="2">
    <w:p w14:paraId="7B11F547" w14:textId="77777777" w:rsidR="0078703E" w:rsidRDefault="00000000">
      <w:pPr>
        <w:pStyle w:val="Textodenotaderodap"/>
        <w:spacing w:line="240" w:lineRule="auto"/>
        <w:ind w:firstLine="0"/>
      </w:pPr>
      <w:r>
        <w:rPr>
          <w:rStyle w:val="Refdenotaderodap"/>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622E3" w14:textId="77777777" w:rsidR="0078703E" w:rsidRDefault="00000000">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61D5500E" w14:textId="77777777" w:rsidR="0078703E" w:rsidRDefault="0078703E">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CDD31"/>
    <w:multiLevelType w:val="singleLevel"/>
    <w:tmpl w:val="098CDD31"/>
    <w:lvl w:ilvl="0">
      <w:start w:val="5"/>
      <w:numFmt w:val="upperLetter"/>
      <w:lvlText w:val="%1."/>
      <w:lvlJc w:val="left"/>
      <w:pPr>
        <w:tabs>
          <w:tab w:val="left" w:pos="312"/>
        </w:tabs>
      </w:pPr>
    </w:lvl>
  </w:abstractNum>
  <w:abstractNum w:abstractNumId="1"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2"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631BFA44"/>
    <w:multiLevelType w:val="singleLevel"/>
    <w:tmpl w:val="631BFA44"/>
    <w:lvl w:ilvl="0">
      <w:start w:val="7"/>
      <w:numFmt w:val="upperLetter"/>
      <w:lvlText w:val="%1."/>
      <w:lvlJc w:val="left"/>
      <w:pPr>
        <w:tabs>
          <w:tab w:val="left" w:pos="312"/>
        </w:tabs>
      </w:pPr>
    </w:lvl>
  </w:abstractNum>
  <w:num w:numId="1" w16cid:durableId="2095976001">
    <w:abstractNumId w:val="1"/>
  </w:num>
  <w:num w:numId="2" w16cid:durableId="1842771422">
    <w:abstractNumId w:val="2"/>
  </w:num>
  <w:num w:numId="3" w16cid:durableId="155657509">
    <w:abstractNumId w:val="3"/>
  </w:num>
  <w:num w:numId="4" w16cid:durableId="1630012338">
    <w:abstractNumId w:val="4"/>
  </w:num>
  <w:num w:numId="5" w16cid:durableId="6503238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parecida.silva.ferreira@escola.pr.gov.br">
    <w15:presenceInfo w15:providerId="Windows Live" w15:userId="8648447ed7f286e0"/>
  </w15:person>
  <w15:person w15:author="Aparecida">
    <w15:presenceInfo w15:providerId="Windows Live" w15:userId="1b38a5bfa2288c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trackRevisions/>
  <w:defaultTabStop w:val="720"/>
  <w:hyphenationZone w:val="425"/>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124B8"/>
    <w:rsid w:val="00040D56"/>
    <w:rsid w:val="000936ED"/>
    <w:rsid w:val="000947DA"/>
    <w:rsid w:val="0012139B"/>
    <w:rsid w:val="001C2BD7"/>
    <w:rsid w:val="002442B9"/>
    <w:rsid w:val="00255A8F"/>
    <w:rsid w:val="002A12B1"/>
    <w:rsid w:val="003158C0"/>
    <w:rsid w:val="003A4071"/>
    <w:rsid w:val="00411101"/>
    <w:rsid w:val="00471584"/>
    <w:rsid w:val="0078703E"/>
    <w:rsid w:val="007B6883"/>
    <w:rsid w:val="00951F59"/>
    <w:rsid w:val="009A2C03"/>
    <w:rsid w:val="00AB317B"/>
    <w:rsid w:val="00AB6281"/>
    <w:rsid w:val="00B31057"/>
    <w:rsid w:val="00BE529C"/>
    <w:rsid w:val="00BF16FE"/>
    <w:rsid w:val="00D70651"/>
    <w:rsid w:val="00F06513"/>
    <w:rsid w:val="00F24DF5"/>
    <w:rsid w:val="023A0DE1"/>
    <w:rsid w:val="02987BF2"/>
    <w:rsid w:val="044E378D"/>
    <w:rsid w:val="049C50B7"/>
    <w:rsid w:val="05462EFF"/>
    <w:rsid w:val="061052C7"/>
    <w:rsid w:val="089B5C78"/>
    <w:rsid w:val="0CAA7B25"/>
    <w:rsid w:val="0E9A3771"/>
    <w:rsid w:val="11E118D3"/>
    <w:rsid w:val="18687442"/>
    <w:rsid w:val="19C51899"/>
    <w:rsid w:val="1F0012FB"/>
    <w:rsid w:val="25E20F82"/>
    <w:rsid w:val="29D2042B"/>
    <w:rsid w:val="2C75532A"/>
    <w:rsid w:val="354C1E81"/>
    <w:rsid w:val="3CFD4E33"/>
    <w:rsid w:val="432E0264"/>
    <w:rsid w:val="43AE61C6"/>
    <w:rsid w:val="4F576B31"/>
    <w:rsid w:val="53587DA8"/>
    <w:rsid w:val="60B65ED1"/>
    <w:rsid w:val="632E2B36"/>
    <w:rsid w:val="68912D43"/>
    <w:rsid w:val="6AFA14C7"/>
    <w:rsid w:val="712706EE"/>
    <w:rsid w:val="72225F5B"/>
    <w:rsid w:val="76AD25F6"/>
    <w:rsid w:val="7E0879CA"/>
    <w:rsid w:val="7E5D676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DA8DB"/>
  <w15:docId w15:val="{B7AD524A-3955-4515-A184-D49FF4206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lsdException w:name="header" w:uiPriority="0"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rFonts w:ascii="Arial" w:eastAsia="Arial" w:hAnsi="Arial" w:cs="Arial"/>
      <w:sz w:val="24"/>
      <w:szCs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fim">
    <w:name w:val="endnote reference"/>
    <w:basedOn w:val="Fontepargpadro"/>
    <w:uiPriority w:val="99"/>
    <w:semiHidden/>
    <w:unhideWhenUsed/>
    <w:rPr>
      <w:vertAlign w:val="superscript"/>
    </w:rPr>
  </w:style>
  <w:style w:type="character" w:styleId="Forte">
    <w:name w:val="Strong"/>
    <w:basedOn w:val="Fontepargpadro"/>
    <w:uiPriority w:val="22"/>
    <w:qFormat/>
    <w:rPr>
      <w:b/>
      <w:bCs/>
    </w:rPr>
  </w:style>
  <w:style w:type="character" w:styleId="Refdecomentrio">
    <w:name w:val="annotation reference"/>
    <w:basedOn w:val="Fontepargpadro"/>
    <w:uiPriority w:val="99"/>
    <w:semiHidden/>
    <w:unhideWhenUsed/>
    <w:rPr>
      <w:sz w:val="16"/>
      <w:szCs w:val="16"/>
    </w:rPr>
  </w:style>
  <w:style w:type="character" w:styleId="Refdenotaderodap">
    <w:name w:val="footnote reference"/>
    <w:uiPriority w:val="99"/>
    <w:semiHidden/>
    <w:unhideWhenUsed/>
    <w:qFormat/>
    <w:rPr>
      <w:vertAlign w:val="superscript"/>
    </w:rPr>
  </w:style>
  <w:style w:type="character" w:styleId="Hyperlink">
    <w:name w:val="Hyperlink"/>
    <w:basedOn w:val="Fontepargpadro"/>
    <w:uiPriority w:val="99"/>
    <w:unhideWhenUsed/>
    <w:qFormat/>
    <w:rPr>
      <w:color w:val="0000FF" w:themeColor="hyperlink"/>
      <w:u w:val="single"/>
    </w:rPr>
  </w:style>
  <w:style w:type="paragraph" w:styleId="Sumrio2">
    <w:name w:val="toc 2"/>
    <w:basedOn w:val="Normal"/>
    <w:next w:val="Normal"/>
    <w:uiPriority w:val="39"/>
    <w:unhideWhenUsed/>
    <w:pPr>
      <w:spacing w:after="100"/>
      <w:ind w:left="240"/>
    </w:pPr>
  </w:style>
  <w:style w:type="paragraph" w:styleId="Textodecomentrio">
    <w:name w:val="annotation text"/>
    <w:basedOn w:val="Normal"/>
    <w:link w:val="TextodecomentrioChar"/>
    <w:uiPriority w:val="99"/>
    <w:semiHidden/>
    <w:unhideWhenUsed/>
    <w:pPr>
      <w:spacing w:line="240" w:lineRule="auto"/>
    </w:pPr>
    <w:rPr>
      <w:sz w:val="20"/>
      <w:szCs w:val="20"/>
    </w:rPr>
  </w:style>
  <w:style w:type="paragraph" w:styleId="Ttulo">
    <w:name w:val="Title"/>
    <w:basedOn w:val="Normal"/>
    <w:next w:val="Normal"/>
    <w:uiPriority w:val="10"/>
    <w:qFormat/>
    <w:pPr>
      <w:keepNext/>
      <w:keepLines/>
      <w:spacing w:before="480" w:after="120"/>
    </w:pPr>
    <w:rPr>
      <w:b/>
      <w:sz w:val="72"/>
      <w:szCs w:val="72"/>
    </w:rPr>
  </w:style>
  <w:style w:type="paragraph" w:styleId="Textodenotadefim">
    <w:name w:val="endnote text"/>
    <w:basedOn w:val="Normal"/>
    <w:link w:val="TextodenotadefimChar"/>
    <w:uiPriority w:val="99"/>
    <w:semiHidden/>
    <w:unhideWhenUsed/>
    <w:pPr>
      <w:spacing w:line="240" w:lineRule="auto"/>
    </w:pPr>
    <w:rPr>
      <w:sz w:val="20"/>
      <w:szCs w:val="20"/>
    </w:rPr>
  </w:style>
  <w:style w:type="paragraph" w:styleId="NormalWeb">
    <w:name w:val="Normal (Web)"/>
    <w:basedOn w:val="Normal"/>
    <w:uiPriority w:val="99"/>
    <w:semiHidden/>
    <w:unhideWhenUsed/>
    <w:qFormat/>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Cabealho">
    <w:name w:val="header"/>
    <w:basedOn w:val="Normal"/>
    <w:link w:val="CabealhoChar"/>
    <w:qFormat/>
    <w:pPr>
      <w:widowControl/>
      <w:tabs>
        <w:tab w:val="center" w:pos="4252"/>
        <w:tab w:val="right" w:pos="8504"/>
      </w:tabs>
      <w:spacing w:line="240" w:lineRule="auto"/>
      <w:ind w:firstLine="0"/>
      <w:jc w:val="left"/>
    </w:pPr>
    <w:rPr>
      <w:rFonts w:asciiTheme="minorHAnsi" w:eastAsiaTheme="minorEastAsia" w:hAnsiTheme="minorHAnsi" w:cstheme="minorBidi"/>
      <w:sz w:val="20"/>
      <w:szCs w:val="20"/>
      <w:lang w:val="en-US" w:eastAsia="zh-CN"/>
    </w:rPr>
  </w:style>
  <w:style w:type="paragraph" w:styleId="Assuntodocomentrio">
    <w:name w:val="annotation subject"/>
    <w:basedOn w:val="Textodecomentrio"/>
    <w:next w:val="Textodecomentrio"/>
    <w:link w:val="AssuntodocomentrioChar"/>
    <w:uiPriority w:val="99"/>
    <w:semiHidden/>
    <w:unhideWhenUsed/>
    <w:rPr>
      <w:b/>
      <w:bCs/>
    </w:rPr>
  </w:style>
  <w:style w:type="paragraph" w:styleId="Sumrio3">
    <w:name w:val="toc 3"/>
    <w:basedOn w:val="Normal"/>
    <w:next w:val="Normal"/>
    <w:uiPriority w:val="39"/>
    <w:unhideWhenUsed/>
    <w:qFormat/>
    <w:pPr>
      <w:spacing w:after="100"/>
      <w:ind w:left="480"/>
    </w:p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har"/>
    <w:qFormat/>
    <w:pPr>
      <w:suppressLineNumbers/>
      <w:suppressAutoHyphens/>
    </w:pPr>
    <w:rPr>
      <w:rFonts w:eastAsia="Times New Roman"/>
      <w:sz w:val="20"/>
      <w:szCs w:val="20"/>
      <w:lang w:eastAsia="zh-CN"/>
    </w:rPr>
  </w:style>
  <w:style w:type="paragraph" w:styleId="Sumrio1">
    <w:name w:val="toc 1"/>
    <w:basedOn w:val="Normal"/>
    <w:next w:val="Normal"/>
    <w:uiPriority w:val="39"/>
    <w:unhideWhenUsed/>
    <w:qFormat/>
    <w:pPr>
      <w:tabs>
        <w:tab w:val="left" w:pos="1100"/>
        <w:tab w:val="right" w:pos="9061"/>
      </w:tabs>
      <w:spacing w:line="360" w:lineRule="auto"/>
    </w:pPr>
  </w:style>
  <w:style w:type="table" w:customStyle="1" w:styleId="TableNormal">
    <w:name w:val="Table Normal"/>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Pr>
      <w:rFonts w:eastAsia="Times New Roman"/>
      <w:sz w:val="20"/>
      <w:szCs w:val="20"/>
      <w:lang w:eastAsia="zh-CN"/>
    </w:rPr>
  </w:style>
  <w:style w:type="paragraph" w:customStyle="1" w:styleId="Agradecimentodedicatriaepgrafe">
    <w:name w:val="Agradecimento/dedicatória/epígrafe"/>
    <w:basedOn w:val="Normal"/>
    <w:qFormat/>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rFonts w:ascii="Arial" w:eastAsia="Arial" w:hAnsi="Arial" w:cs="Arial"/>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
    <w:tblPr>
      <w:tblCellMar>
        <w:left w:w="115" w:type="dxa"/>
        <w:right w:w="115" w:type="dxa"/>
      </w:tblCellMar>
    </w:tblPr>
  </w:style>
  <w:style w:type="table" w:customStyle="1" w:styleId="Style27">
    <w:name w:val="_Style 27"/>
    <w:basedOn w:val="TableNormal"/>
    <w:tblPr>
      <w:tblCellMar>
        <w:left w:w="115" w:type="dxa"/>
        <w:right w:w="115" w:type="dxa"/>
      </w:tblCellMar>
    </w:tblPr>
  </w:style>
  <w:style w:type="table" w:customStyle="1" w:styleId="Style28">
    <w:name w:val="_Style 28"/>
    <w:basedOn w:val="TableNormal"/>
    <w:tblPr>
      <w:tblCellMar>
        <w:left w:w="115" w:type="dxa"/>
        <w:right w:w="115" w:type="dxa"/>
      </w:tblCellMar>
    </w:tblPr>
  </w:style>
  <w:style w:type="table" w:customStyle="1" w:styleId="Style29">
    <w:name w:val="_Style 29"/>
    <w:basedOn w:val="TableNormal"/>
    <w:qFormat/>
    <w:tblPr>
      <w:tblCellMar>
        <w:top w:w="100" w:type="dxa"/>
        <w:left w:w="100" w:type="dxa"/>
        <w:bottom w:w="100" w:type="dxa"/>
        <w:right w:w="100" w:type="dxa"/>
      </w:tblCellMar>
    </w:tblPr>
  </w:style>
  <w:style w:type="table" w:customStyle="1" w:styleId="Style30">
    <w:name w:val="_Style 30"/>
    <w:basedOn w:val="TableNormal"/>
    <w:qFormat/>
    <w:tblPr>
      <w:tblCellMar>
        <w:top w:w="100" w:type="dxa"/>
        <w:left w:w="100" w:type="dxa"/>
        <w:bottom w:w="100" w:type="dxa"/>
        <w:right w:w="100" w:type="dxa"/>
      </w:tblCellMar>
    </w:tblPr>
  </w:style>
  <w:style w:type="table" w:customStyle="1" w:styleId="Style31">
    <w:name w:val="_Style 31"/>
    <w:basedOn w:val="TableNormal"/>
    <w:tblPr>
      <w:tblCellMar>
        <w:top w:w="100" w:type="dxa"/>
        <w:left w:w="100" w:type="dxa"/>
        <w:bottom w:w="100" w:type="dxa"/>
        <w:right w:w="100" w:type="dxa"/>
      </w:tblCellMar>
    </w:tblPr>
  </w:style>
  <w:style w:type="table" w:customStyle="1" w:styleId="Style32">
    <w:name w:val="_Style 32"/>
    <w:basedOn w:val="TableNormal"/>
    <w:qFormat/>
    <w:tblPr>
      <w:tblCellMar>
        <w:top w:w="100" w:type="dxa"/>
        <w:left w:w="100" w:type="dxa"/>
        <w:bottom w:w="100" w:type="dxa"/>
        <w:right w:w="100" w:type="dxa"/>
      </w:tblCellMar>
    </w:tblPr>
  </w:style>
  <w:style w:type="table" w:customStyle="1" w:styleId="Style33">
    <w:name w:val="_Style 33"/>
    <w:basedOn w:val="TableNormal"/>
    <w:qFormat/>
    <w:tblPr>
      <w:tblCellMar>
        <w:top w:w="100" w:type="dxa"/>
        <w:left w:w="100" w:type="dxa"/>
        <w:bottom w:w="100" w:type="dxa"/>
        <w:right w:w="100" w:type="dxa"/>
      </w:tblCellMar>
    </w:tblPr>
  </w:style>
  <w:style w:type="character" w:customStyle="1" w:styleId="CabealhoChar">
    <w:name w:val="Cabeçalho Char"/>
    <w:basedOn w:val="Fontepargpadro"/>
    <w:link w:val="Cabealho"/>
    <w:qFormat/>
    <w:rPr>
      <w:rFonts w:asciiTheme="minorHAnsi" w:eastAsiaTheme="minorEastAsia" w:hAnsiTheme="minorHAnsi" w:cstheme="minorBidi"/>
      <w:sz w:val="20"/>
      <w:szCs w:val="20"/>
      <w:lang w:val="en-US" w:eastAsia="zh-CN"/>
    </w:rPr>
  </w:style>
  <w:style w:type="character" w:customStyle="1" w:styleId="TextodenotadefimChar">
    <w:name w:val="Texto de nota de fim Char"/>
    <w:basedOn w:val="Fontepargpadro"/>
    <w:link w:val="Textodenotadefim"/>
    <w:uiPriority w:val="99"/>
    <w:semiHidden/>
    <w:rPr>
      <w:rFonts w:ascii="Arial" w:eastAsia="Arial" w:hAnsi="Arial" w:cs="Arial"/>
    </w:rPr>
  </w:style>
  <w:style w:type="paragraph" w:customStyle="1" w:styleId="Reviso1">
    <w:name w:val="Revisão1"/>
    <w:hidden/>
    <w:uiPriority w:val="99"/>
    <w:semiHidden/>
    <w:rPr>
      <w:rFonts w:ascii="Arial" w:eastAsia="Arial" w:hAnsi="Arial" w:cs="Arial"/>
      <w:sz w:val="24"/>
      <w:szCs w:val="24"/>
    </w:rPr>
  </w:style>
  <w:style w:type="character" w:customStyle="1" w:styleId="TextodecomentrioChar">
    <w:name w:val="Texto de comentário Char"/>
    <w:basedOn w:val="Fontepargpadro"/>
    <w:link w:val="Textodecomentrio"/>
    <w:uiPriority w:val="99"/>
    <w:semiHidden/>
    <w:rPr>
      <w:rFonts w:ascii="Arial" w:eastAsia="Arial" w:hAnsi="Arial" w:cs="Arial"/>
    </w:rPr>
  </w:style>
  <w:style w:type="character" w:customStyle="1" w:styleId="AssuntodocomentrioChar">
    <w:name w:val="Assunto do comentário Char"/>
    <w:basedOn w:val="TextodecomentrioChar"/>
    <w:link w:val="Assuntodocomentrio"/>
    <w:uiPriority w:val="99"/>
    <w:semiHidden/>
    <w:rPr>
      <w:rFonts w:ascii="Arial" w:eastAsia="Arial" w:hAnsi="Arial" w:cs="Arial"/>
      <w:b/>
      <w:bCs/>
    </w:rPr>
  </w:style>
  <w:style w:type="paragraph" w:styleId="Reviso">
    <w:name w:val="Revision"/>
    <w:hidden/>
    <w:uiPriority w:val="99"/>
    <w:unhideWhenUsed/>
    <w:rsid w:val="0012139B"/>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cdn.novo.qedu.org.br/escola/41071026-carmelo-perrone-c-e-pe-ef-m-profi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4163304B-7270-48AB-AAAE-6D2D243BD8B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30</Pages>
  <Words>3021</Words>
  <Characters>16315</Characters>
  <Application>Microsoft Office Word</Application>
  <DocSecurity>0</DocSecurity>
  <Lines>135</Lines>
  <Paragraphs>38</Paragraphs>
  <ScaleCrop>false</ScaleCrop>
  <Company/>
  <LinksUpToDate>false</LinksUpToDate>
  <CharactersWithSpaces>19298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Aparecida</cp:lastModifiedBy>
  <cp:revision>2</cp:revision>
  <dcterms:created xsi:type="dcterms:W3CDTF">2023-08-01T22:35:00Z</dcterms:created>
  <dcterms:modified xsi:type="dcterms:W3CDTF">2023-08-01T22:35:00Z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1046-11.2.0.11537</vt:lpwstr>
  </property>
  <property fmtid="{D5CDD505-2E9C-101B-9397-08002B2CF9AE}" pid="3" name="ICV">
    <vt:lpwstr>8504F37B42E646F5ABF6B33A388BAB2B</vt:lpwstr>
  </property>
</Properties>
</file>